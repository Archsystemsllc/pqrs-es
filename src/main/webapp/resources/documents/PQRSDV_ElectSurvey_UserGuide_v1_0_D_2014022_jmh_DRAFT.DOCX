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6A2C" w:rsidRDefault="00BA6A2C">
      <w:bookmarkStart w:id="0" w:name="_GoBack"/>
      <w:bookmarkEnd w:id="0"/>
    </w:p>
    <w:p w:rsidR="00BA6A2C" w:rsidRDefault="00BA6A2C"/>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0"/>
        <w:gridCol w:w="6948"/>
      </w:tblGrid>
      <w:tr w:rsidR="00BA6A2C" w:rsidTr="00A20DCB">
        <w:trPr>
          <w:trHeight w:val="1287"/>
        </w:trPr>
        <w:tc>
          <w:tcPr>
            <w:tcW w:w="3060" w:type="dxa"/>
            <w:vAlign w:val="center"/>
          </w:tcPr>
          <w:p w:rsidR="00BA6A2C" w:rsidRDefault="00621D48" w:rsidP="00BA6A2C">
            <w:r w:rsidRPr="00621D48">
              <w:rPr>
                <w:noProof/>
              </w:rPr>
              <w:drawing>
                <wp:inline distT="0" distB="0" distL="0" distR="0" wp14:anchorId="094C3B24" wp14:editId="4C8584DB">
                  <wp:extent cx="1624083" cy="656756"/>
                  <wp:effectExtent l="0" t="0" r="0" b="0"/>
                  <wp:docPr id="15" name="Picture 14" descr="CMSlogO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CMSlogOIS.jpg"/>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17704" cy="654176"/>
                          </a:xfrm>
                          <a:prstGeom prst="rect">
                            <a:avLst/>
                          </a:prstGeom>
                        </pic:spPr>
                      </pic:pic>
                    </a:graphicData>
                  </a:graphic>
                </wp:inline>
              </w:drawing>
            </w:r>
          </w:p>
        </w:tc>
        <w:tc>
          <w:tcPr>
            <w:tcW w:w="6948" w:type="dxa"/>
            <w:vAlign w:val="center"/>
          </w:tcPr>
          <w:p w:rsidR="00BA6A2C" w:rsidRPr="00D241F1" w:rsidRDefault="00BA6A2C" w:rsidP="00A20DCB">
            <w:pPr>
              <w:pStyle w:val="ProgramName"/>
              <w:spacing w:before="0"/>
            </w:pPr>
            <w:r w:rsidRPr="00D241F1">
              <w:t>Centers for Medicare &amp; Medicaid Services</w:t>
            </w:r>
          </w:p>
          <w:p w:rsidR="00BA6A2C" w:rsidRDefault="00BA6A2C" w:rsidP="00964403">
            <w:pPr>
              <w:pStyle w:val="Classification"/>
            </w:pPr>
            <w:r>
              <w:t xml:space="preserve">CMS </w:t>
            </w:r>
            <w:proofErr w:type="spellStart"/>
            <w:r w:rsidR="00964403">
              <w:t>eX</w:t>
            </w:r>
            <w:r>
              <w:t>pedited</w:t>
            </w:r>
            <w:proofErr w:type="spellEnd"/>
            <w:r>
              <w:t xml:space="preserve"> Life Cycle (XLC)</w:t>
            </w:r>
          </w:p>
        </w:tc>
      </w:tr>
    </w:tbl>
    <w:p w:rsidR="00A9289C" w:rsidRPr="00A51BF1" w:rsidRDefault="004B4B58" w:rsidP="00F76EFF">
      <w:pPr>
        <w:pStyle w:val="ProjectName"/>
        <w:spacing w:before="2400" w:beforeAutospacing="0"/>
        <w:jc w:val="right"/>
        <w:rPr>
          <w:color w:val="0070C0"/>
        </w:rPr>
      </w:pPr>
      <w:r>
        <w:rPr>
          <w:color w:val="0070C0"/>
        </w:rPr>
        <w:t>Physician Quality Reporting System (PQRS)</w:t>
      </w:r>
      <w:r w:rsidR="00A52BC5">
        <w:rPr>
          <w:color w:val="0070C0"/>
        </w:rPr>
        <w:t>/</w:t>
      </w:r>
      <w:r w:rsidR="00A52BC5" w:rsidRPr="00A52BC5">
        <w:t xml:space="preserve"> </w:t>
      </w:r>
      <w:r w:rsidR="00A52BC5" w:rsidRPr="00A52BC5">
        <w:rPr>
          <w:color w:val="0070C0"/>
        </w:rPr>
        <w:t>Electronic Prescribing (eRx) Programs</w:t>
      </w:r>
      <w:r>
        <w:rPr>
          <w:color w:val="0070C0"/>
        </w:rPr>
        <w:t xml:space="preserve"> Electronic Survey for Registries</w:t>
      </w:r>
    </w:p>
    <w:p w:rsidR="00D7789C" w:rsidRPr="00ED4293" w:rsidRDefault="000A25A5" w:rsidP="00150991">
      <w:pPr>
        <w:pStyle w:val="DocTitle"/>
        <w:pBdr>
          <w:bottom w:val="single" w:sz="4" w:space="1" w:color="auto"/>
        </w:pBdr>
        <w:spacing w:before="100" w:beforeAutospacing="1"/>
        <w:ind w:left="0"/>
        <w:rPr>
          <w:rFonts w:ascii="Arial Narrow" w:hAnsi="Arial Narrow"/>
        </w:rPr>
      </w:pPr>
      <w:r>
        <w:rPr>
          <w:rFonts w:ascii="Arial Narrow" w:hAnsi="Arial Narrow"/>
        </w:rPr>
        <w:t>User Manual</w:t>
      </w:r>
    </w:p>
    <w:p w:rsidR="00D7789C" w:rsidRDefault="00E0197E" w:rsidP="00150991">
      <w:pPr>
        <w:pStyle w:val="Version"/>
        <w:spacing w:before="240" w:after="120"/>
      </w:pPr>
      <w:r>
        <w:t xml:space="preserve">Version </w:t>
      </w:r>
      <w:r w:rsidR="004B4B58">
        <w:t>1</w:t>
      </w:r>
      <w:r w:rsidR="00150991">
        <w:t>.0</w:t>
      </w:r>
    </w:p>
    <w:p w:rsidR="00D7789C" w:rsidRDefault="004B4B58" w:rsidP="00150991">
      <w:pPr>
        <w:pStyle w:val="PubDate"/>
        <w:spacing w:before="0" w:after="0"/>
      </w:pPr>
      <w:r>
        <w:t>02/18/2014</w:t>
      </w:r>
    </w:p>
    <w:p w:rsidR="00D14917" w:rsidRPr="00D14917" w:rsidRDefault="00D14917" w:rsidP="00D51F99">
      <w:pPr>
        <w:spacing w:before="3960"/>
        <w:rPr>
          <w:rFonts w:ascii="Arial Narrow" w:hAnsi="Arial Narrow"/>
        </w:rPr>
      </w:pPr>
      <w:r w:rsidRPr="00D14917">
        <w:rPr>
          <w:rFonts w:ascii="Arial Narrow" w:hAnsi="Arial Narrow"/>
          <w:b/>
        </w:rPr>
        <w:t>Document Number:</w:t>
      </w:r>
      <w:r w:rsidRPr="00D14917">
        <w:rPr>
          <w:rFonts w:ascii="Arial Narrow" w:hAnsi="Arial Narrow"/>
        </w:rPr>
        <w:t xml:space="preserve"> </w:t>
      </w:r>
      <w:r w:rsidR="004B4B58">
        <w:rPr>
          <w:rFonts w:ascii="Arial Narrow" w:hAnsi="Arial Narrow"/>
        </w:rPr>
        <w:t>PQRSDV_ElectSurvey_UserGuide_v1_0_D_20140218</w:t>
      </w:r>
      <w:r w:rsidR="004B4B58" w:rsidRPr="004B4B58">
        <w:rPr>
          <w:rFonts w:ascii="Arial Narrow" w:hAnsi="Arial Narrow"/>
        </w:rPr>
        <w:t>.docx</w:t>
      </w:r>
    </w:p>
    <w:p w:rsidR="004F47E3" w:rsidRPr="00D14917" w:rsidRDefault="00D14917" w:rsidP="004E0D82">
      <w:pPr>
        <w:rPr>
          <w:rFonts w:ascii="Arial Narrow" w:hAnsi="Arial Narrow"/>
        </w:rPr>
        <w:sectPr w:rsidR="004F47E3" w:rsidRPr="00D14917" w:rsidSect="00870699">
          <w:headerReference w:type="default" r:id="rId13"/>
          <w:footerReference w:type="default" r:id="rId14"/>
          <w:pgSz w:w="12240" w:h="15840" w:code="1"/>
          <w:pgMar w:top="1440" w:right="1440" w:bottom="1440" w:left="1440" w:header="504" w:footer="504" w:gutter="0"/>
          <w:pgNumType w:fmt="lowerRoman" w:start="1"/>
          <w:cols w:space="720"/>
          <w:titlePg/>
        </w:sectPr>
      </w:pPr>
      <w:r w:rsidRPr="00D14917">
        <w:rPr>
          <w:rFonts w:ascii="Arial Narrow" w:hAnsi="Arial Narrow"/>
          <w:b/>
        </w:rPr>
        <w:t>Contact Number:</w:t>
      </w:r>
      <w:r w:rsidRPr="00D14917">
        <w:rPr>
          <w:rFonts w:ascii="Arial Narrow" w:hAnsi="Arial Narrow"/>
        </w:rPr>
        <w:t xml:space="preserve"> </w:t>
      </w:r>
      <w:r w:rsidR="004B4B58" w:rsidRPr="004B4B58">
        <w:rPr>
          <w:rFonts w:ascii="Arial Narrow" w:hAnsi="Arial Narrow"/>
        </w:rPr>
        <w:t>HHSM-500-2013-00160C</w:t>
      </w:r>
    </w:p>
    <w:p w:rsidR="008F03D1" w:rsidRPr="000E5004" w:rsidRDefault="008F03D1">
      <w:pPr>
        <w:pStyle w:val="FrontMatterHeader"/>
      </w:pPr>
      <w:bookmarkStart w:id="1" w:name="_Toc278187082"/>
      <w:bookmarkStart w:id="2" w:name="_Toc278189218"/>
      <w:r w:rsidRPr="000E5004">
        <w:lastRenderedPageBreak/>
        <w:t>Table of Contents</w:t>
      </w:r>
      <w:bookmarkEnd w:id="1"/>
      <w:bookmarkEnd w:id="2"/>
    </w:p>
    <w:p w:rsidR="0082652F" w:rsidRDefault="00117738">
      <w:pPr>
        <w:pStyle w:val="TOC1"/>
        <w:rPr>
          <w:rFonts w:asciiTheme="minorHAnsi" w:eastAsiaTheme="minorEastAsia" w:hAnsiTheme="minorHAnsi" w:cstheme="minorBidi"/>
          <w:b w:val="0"/>
          <w:sz w:val="22"/>
          <w:szCs w:val="22"/>
        </w:rPr>
      </w:pPr>
      <w:r>
        <w:rPr>
          <w:b w:val="0"/>
          <w:sz w:val="26"/>
        </w:rPr>
        <w:fldChar w:fldCharType="begin"/>
      </w:r>
      <w:r w:rsidR="001714ED">
        <w:rPr>
          <w:b w:val="0"/>
          <w:sz w:val="26"/>
        </w:rPr>
        <w:instrText xml:space="preserve"> TOC \o "2-3" \</w:instrText>
      </w:r>
      <w:r w:rsidR="008E64DE">
        <w:rPr>
          <w:b w:val="0"/>
          <w:sz w:val="26"/>
        </w:rPr>
        <w:instrText>H</w:instrText>
      </w:r>
      <w:r w:rsidR="001714ED">
        <w:rPr>
          <w:b w:val="0"/>
          <w:sz w:val="26"/>
        </w:rPr>
        <w:instrText xml:space="preserve"> \z \t "Heading 1,1,AppHeading 1,1,AppHeading 2,2,AppHeading 3,3,Back Matter Heading,1,ESHeading 1,1" </w:instrText>
      </w:r>
      <w:r>
        <w:rPr>
          <w:b w:val="0"/>
          <w:sz w:val="26"/>
        </w:rPr>
        <w:fldChar w:fldCharType="separate"/>
      </w:r>
      <w:hyperlink w:anchor="_Toc380842669" w:history="1">
        <w:r w:rsidR="0082652F" w:rsidRPr="00AD20B1">
          <w:rPr>
            <w:rStyle w:val="Hyperlink"/>
            <w:rFonts w:cs="Arial"/>
          </w:rPr>
          <w:t>1.</w:t>
        </w:r>
        <w:r w:rsidR="0082652F">
          <w:rPr>
            <w:rFonts w:asciiTheme="minorHAnsi" w:eastAsiaTheme="minorEastAsia" w:hAnsiTheme="minorHAnsi" w:cstheme="minorBidi"/>
            <w:b w:val="0"/>
            <w:sz w:val="22"/>
            <w:szCs w:val="22"/>
          </w:rPr>
          <w:tab/>
        </w:r>
        <w:r w:rsidR="0082652F" w:rsidRPr="00AD20B1">
          <w:rPr>
            <w:rStyle w:val="Hyperlink"/>
          </w:rPr>
          <w:t>Introduction</w:t>
        </w:r>
        <w:r w:rsidR="0082652F">
          <w:rPr>
            <w:webHidden/>
          </w:rPr>
          <w:tab/>
        </w:r>
        <w:r w:rsidR="0082652F">
          <w:rPr>
            <w:webHidden/>
          </w:rPr>
          <w:fldChar w:fldCharType="begin"/>
        </w:r>
        <w:r w:rsidR="0082652F">
          <w:rPr>
            <w:webHidden/>
          </w:rPr>
          <w:instrText xml:space="preserve"> PAGEREF _Toc380842669 \h </w:instrText>
        </w:r>
        <w:r w:rsidR="0082652F">
          <w:rPr>
            <w:webHidden/>
          </w:rPr>
        </w:r>
        <w:r w:rsidR="0082652F">
          <w:rPr>
            <w:webHidden/>
          </w:rPr>
          <w:fldChar w:fldCharType="separate"/>
        </w:r>
        <w:r w:rsidR="0082652F">
          <w:rPr>
            <w:webHidden/>
          </w:rPr>
          <w:t>4</w:t>
        </w:r>
        <w:r w:rsidR="0082652F">
          <w:rPr>
            <w:webHidden/>
          </w:rPr>
          <w:fldChar w:fldCharType="end"/>
        </w:r>
      </w:hyperlink>
    </w:p>
    <w:p w:rsidR="0082652F" w:rsidRDefault="00150F24">
      <w:pPr>
        <w:pStyle w:val="TOC2"/>
        <w:rPr>
          <w:rFonts w:asciiTheme="minorHAnsi" w:eastAsiaTheme="minorEastAsia" w:hAnsiTheme="minorHAnsi" w:cstheme="minorBidi"/>
          <w:sz w:val="22"/>
          <w:szCs w:val="22"/>
        </w:rPr>
      </w:pPr>
      <w:hyperlink w:anchor="_Toc380842670" w:history="1">
        <w:r w:rsidR="0082652F" w:rsidRPr="00AD20B1">
          <w:rPr>
            <w:rStyle w:val="Hyperlink"/>
            <w:rFonts w:cs="Arial"/>
          </w:rPr>
          <w:t>1.1</w:t>
        </w:r>
        <w:r w:rsidR="0082652F">
          <w:rPr>
            <w:rFonts w:asciiTheme="minorHAnsi" w:eastAsiaTheme="minorEastAsia" w:hAnsiTheme="minorHAnsi" w:cstheme="minorBidi"/>
            <w:sz w:val="22"/>
            <w:szCs w:val="22"/>
          </w:rPr>
          <w:tab/>
        </w:r>
        <w:r w:rsidR="0082652F" w:rsidRPr="00AD20B1">
          <w:rPr>
            <w:rStyle w:val="Hyperlink"/>
          </w:rPr>
          <w:t>Purpose of this Document</w:t>
        </w:r>
        <w:r w:rsidR="0082652F">
          <w:rPr>
            <w:webHidden/>
          </w:rPr>
          <w:tab/>
        </w:r>
        <w:r w:rsidR="0082652F">
          <w:rPr>
            <w:webHidden/>
          </w:rPr>
          <w:fldChar w:fldCharType="begin"/>
        </w:r>
        <w:r w:rsidR="0082652F">
          <w:rPr>
            <w:webHidden/>
          </w:rPr>
          <w:instrText xml:space="preserve"> PAGEREF _Toc380842670 \h </w:instrText>
        </w:r>
        <w:r w:rsidR="0082652F">
          <w:rPr>
            <w:webHidden/>
          </w:rPr>
        </w:r>
        <w:r w:rsidR="0082652F">
          <w:rPr>
            <w:webHidden/>
          </w:rPr>
          <w:fldChar w:fldCharType="separate"/>
        </w:r>
        <w:r w:rsidR="0082652F">
          <w:rPr>
            <w:webHidden/>
          </w:rPr>
          <w:t>4</w:t>
        </w:r>
        <w:r w:rsidR="0082652F">
          <w:rPr>
            <w:webHidden/>
          </w:rPr>
          <w:fldChar w:fldCharType="end"/>
        </w:r>
      </w:hyperlink>
    </w:p>
    <w:p w:rsidR="0082652F" w:rsidRDefault="00150F24">
      <w:pPr>
        <w:pStyle w:val="TOC2"/>
        <w:rPr>
          <w:rFonts w:asciiTheme="minorHAnsi" w:eastAsiaTheme="minorEastAsia" w:hAnsiTheme="minorHAnsi" w:cstheme="minorBidi"/>
          <w:sz w:val="22"/>
          <w:szCs w:val="22"/>
        </w:rPr>
      </w:pPr>
      <w:hyperlink w:anchor="_Toc380842671" w:history="1">
        <w:r w:rsidR="0082652F" w:rsidRPr="00AD20B1">
          <w:rPr>
            <w:rStyle w:val="Hyperlink"/>
            <w:rFonts w:cs="Arial"/>
          </w:rPr>
          <w:t>1.2</w:t>
        </w:r>
        <w:r w:rsidR="0082652F">
          <w:rPr>
            <w:rFonts w:asciiTheme="minorHAnsi" w:eastAsiaTheme="minorEastAsia" w:hAnsiTheme="minorHAnsi" w:cstheme="minorBidi"/>
            <w:sz w:val="22"/>
            <w:szCs w:val="22"/>
          </w:rPr>
          <w:tab/>
        </w:r>
        <w:r w:rsidR="0082652F" w:rsidRPr="00AD20B1">
          <w:rPr>
            <w:rStyle w:val="Hyperlink"/>
          </w:rPr>
          <w:t>Intended Audience of this Document</w:t>
        </w:r>
        <w:r w:rsidR="0082652F">
          <w:rPr>
            <w:webHidden/>
          </w:rPr>
          <w:tab/>
        </w:r>
        <w:r w:rsidR="0082652F">
          <w:rPr>
            <w:webHidden/>
          </w:rPr>
          <w:fldChar w:fldCharType="begin"/>
        </w:r>
        <w:r w:rsidR="0082652F">
          <w:rPr>
            <w:webHidden/>
          </w:rPr>
          <w:instrText xml:space="preserve"> PAGEREF _Toc380842671 \h </w:instrText>
        </w:r>
        <w:r w:rsidR="0082652F">
          <w:rPr>
            <w:webHidden/>
          </w:rPr>
        </w:r>
        <w:r w:rsidR="0082652F">
          <w:rPr>
            <w:webHidden/>
          </w:rPr>
          <w:fldChar w:fldCharType="separate"/>
        </w:r>
        <w:r w:rsidR="0082652F">
          <w:rPr>
            <w:webHidden/>
          </w:rPr>
          <w:t>4</w:t>
        </w:r>
        <w:r w:rsidR="0082652F">
          <w:rPr>
            <w:webHidden/>
          </w:rPr>
          <w:fldChar w:fldCharType="end"/>
        </w:r>
      </w:hyperlink>
    </w:p>
    <w:p w:rsidR="0082652F" w:rsidRDefault="00150F24">
      <w:pPr>
        <w:pStyle w:val="TOC1"/>
        <w:rPr>
          <w:rFonts w:asciiTheme="minorHAnsi" w:eastAsiaTheme="minorEastAsia" w:hAnsiTheme="minorHAnsi" w:cstheme="minorBidi"/>
          <w:b w:val="0"/>
          <w:sz w:val="22"/>
          <w:szCs w:val="22"/>
        </w:rPr>
      </w:pPr>
      <w:hyperlink w:anchor="_Toc380842672" w:history="1">
        <w:r w:rsidR="0082652F" w:rsidRPr="00AD20B1">
          <w:rPr>
            <w:rStyle w:val="Hyperlink"/>
            <w:rFonts w:cs="Arial"/>
          </w:rPr>
          <w:t>2.</w:t>
        </w:r>
        <w:r w:rsidR="0082652F">
          <w:rPr>
            <w:rFonts w:asciiTheme="minorHAnsi" w:eastAsiaTheme="minorEastAsia" w:hAnsiTheme="minorHAnsi" w:cstheme="minorBidi"/>
            <w:b w:val="0"/>
            <w:sz w:val="22"/>
            <w:szCs w:val="22"/>
          </w:rPr>
          <w:tab/>
        </w:r>
        <w:r w:rsidR="0082652F" w:rsidRPr="00AD20B1">
          <w:rPr>
            <w:rStyle w:val="Hyperlink"/>
          </w:rPr>
          <w:t>Overview</w:t>
        </w:r>
        <w:r w:rsidR="0082652F">
          <w:rPr>
            <w:webHidden/>
          </w:rPr>
          <w:tab/>
        </w:r>
        <w:r w:rsidR="0082652F">
          <w:rPr>
            <w:webHidden/>
          </w:rPr>
          <w:fldChar w:fldCharType="begin"/>
        </w:r>
        <w:r w:rsidR="0082652F">
          <w:rPr>
            <w:webHidden/>
          </w:rPr>
          <w:instrText xml:space="preserve"> PAGEREF _Toc380842672 \h </w:instrText>
        </w:r>
        <w:r w:rsidR="0082652F">
          <w:rPr>
            <w:webHidden/>
          </w:rPr>
        </w:r>
        <w:r w:rsidR="0082652F">
          <w:rPr>
            <w:webHidden/>
          </w:rPr>
          <w:fldChar w:fldCharType="separate"/>
        </w:r>
        <w:r w:rsidR="0082652F">
          <w:rPr>
            <w:webHidden/>
          </w:rPr>
          <w:t>4</w:t>
        </w:r>
        <w:r w:rsidR="0082652F">
          <w:rPr>
            <w:webHidden/>
          </w:rPr>
          <w:fldChar w:fldCharType="end"/>
        </w:r>
      </w:hyperlink>
    </w:p>
    <w:p w:rsidR="0082652F" w:rsidRDefault="00150F24">
      <w:pPr>
        <w:pStyle w:val="TOC2"/>
        <w:rPr>
          <w:rFonts w:asciiTheme="minorHAnsi" w:eastAsiaTheme="minorEastAsia" w:hAnsiTheme="minorHAnsi" w:cstheme="minorBidi"/>
          <w:sz w:val="22"/>
          <w:szCs w:val="22"/>
        </w:rPr>
      </w:pPr>
      <w:hyperlink w:anchor="_Toc380842673" w:history="1">
        <w:r w:rsidR="0082652F" w:rsidRPr="00AD20B1">
          <w:rPr>
            <w:rStyle w:val="Hyperlink"/>
            <w:rFonts w:cs="Arial"/>
          </w:rPr>
          <w:t>2.1</w:t>
        </w:r>
        <w:r w:rsidR="0082652F">
          <w:rPr>
            <w:rFonts w:asciiTheme="minorHAnsi" w:eastAsiaTheme="minorEastAsia" w:hAnsiTheme="minorHAnsi" w:cstheme="minorBidi"/>
            <w:sz w:val="22"/>
            <w:szCs w:val="22"/>
          </w:rPr>
          <w:tab/>
        </w:r>
        <w:r w:rsidR="0082652F" w:rsidRPr="00AD20B1">
          <w:rPr>
            <w:rStyle w:val="Hyperlink"/>
          </w:rPr>
          <w:t>Conventions</w:t>
        </w:r>
        <w:r w:rsidR="0082652F">
          <w:rPr>
            <w:webHidden/>
          </w:rPr>
          <w:tab/>
        </w:r>
        <w:r w:rsidR="0082652F">
          <w:rPr>
            <w:webHidden/>
          </w:rPr>
          <w:fldChar w:fldCharType="begin"/>
        </w:r>
        <w:r w:rsidR="0082652F">
          <w:rPr>
            <w:webHidden/>
          </w:rPr>
          <w:instrText xml:space="preserve"> PAGEREF _Toc380842673 \h </w:instrText>
        </w:r>
        <w:r w:rsidR="0082652F">
          <w:rPr>
            <w:webHidden/>
          </w:rPr>
        </w:r>
        <w:r w:rsidR="0082652F">
          <w:rPr>
            <w:webHidden/>
          </w:rPr>
          <w:fldChar w:fldCharType="separate"/>
        </w:r>
        <w:r w:rsidR="0082652F">
          <w:rPr>
            <w:webHidden/>
          </w:rPr>
          <w:t>7</w:t>
        </w:r>
        <w:r w:rsidR="0082652F">
          <w:rPr>
            <w:webHidden/>
          </w:rPr>
          <w:fldChar w:fldCharType="end"/>
        </w:r>
      </w:hyperlink>
    </w:p>
    <w:p w:rsidR="0082652F" w:rsidRDefault="00150F24">
      <w:pPr>
        <w:pStyle w:val="TOC1"/>
        <w:rPr>
          <w:rFonts w:asciiTheme="minorHAnsi" w:eastAsiaTheme="minorEastAsia" w:hAnsiTheme="minorHAnsi" w:cstheme="minorBidi"/>
          <w:b w:val="0"/>
          <w:sz w:val="22"/>
          <w:szCs w:val="22"/>
        </w:rPr>
      </w:pPr>
      <w:hyperlink w:anchor="_Toc380842674" w:history="1">
        <w:r w:rsidR="0082652F" w:rsidRPr="00AD20B1">
          <w:rPr>
            <w:rStyle w:val="Hyperlink"/>
            <w:rFonts w:cs="Arial"/>
          </w:rPr>
          <w:t>3.</w:t>
        </w:r>
        <w:r w:rsidR="0082652F">
          <w:rPr>
            <w:rFonts w:asciiTheme="minorHAnsi" w:eastAsiaTheme="minorEastAsia" w:hAnsiTheme="minorHAnsi" w:cstheme="minorBidi"/>
            <w:b w:val="0"/>
            <w:sz w:val="22"/>
            <w:szCs w:val="22"/>
          </w:rPr>
          <w:tab/>
        </w:r>
        <w:r w:rsidR="0082652F" w:rsidRPr="00AD20B1">
          <w:rPr>
            <w:rStyle w:val="Hyperlink"/>
          </w:rPr>
          <w:t>Getting Started</w:t>
        </w:r>
        <w:r w:rsidR="0082652F">
          <w:rPr>
            <w:webHidden/>
          </w:rPr>
          <w:tab/>
        </w:r>
        <w:r w:rsidR="0082652F">
          <w:rPr>
            <w:webHidden/>
          </w:rPr>
          <w:fldChar w:fldCharType="begin"/>
        </w:r>
        <w:r w:rsidR="0082652F">
          <w:rPr>
            <w:webHidden/>
          </w:rPr>
          <w:instrText xml:space="preserve"> PAGEREF _Toc380842674 \h </w:instrText>
        </w:r>
        <w:r w:rsidR="0082652F">
          <w:rPr>
            <w:webHidden/>
          </w:rPr>
        </w:r>
        <w:r w:rsidR="0082652F">
          <w:rPr>
            <w:webHidden/>
          </w:rPr>
          <w:fldChar w:fldCharType="separate"/>
        </w:r>
        <w:r w:rsidR="0082652F">
          <w:rPr>
            <w:webHidden/>
          </w:rPr>
          <w:t>7</w:t>
        </w:r>
        <w:r w:rsidR="0082652F">
          <w:rPr>
            <w:webHidden/>
          </w:rPr>
          <w:fldChar w:fldCharType="end"/>
        </w:r>
      </w:hyperlink>
    </w:p>
    <w:p w:rsidR="0082652F" w:rsidRDefault="00150F24">
      <w:pPr>
        <w:pStyle w:val="TOC2"/>
        <w:rPr>
          <w:rFonts w:asciiTheme="minorHAnsi" w:eastAsiaTheme="minorEastAsia" w:hAnsiTheme="minorHAnsi" w:cstheme="minorBidi"/>
          <w:sz w:val="22"/>
          <w:szCs w:val="22"/>
        </w:rPr>
      </w:pPr>
      <w:hyperlink w:anchor="_Toc380842675" w:history="1">
        <w:r w:rsidR="0082652F" w:rsidRPr="00AD20B1">
          <w:rPr>
            <w:rStyle w:val="Hyperlink"/>
            <w:rFonts w:cs="Arial"/>
          </w:rPr>
          <w:t>3.1</w:t>
        </w:r>
        <w:r w:rsidR="0082652F">
          <w:rPr>
            <w:rFonts w:asciiTheme="minorHAnsi" w:eastAsiaTheme="minorEastAsia" w:hAnsiTheme="minorHAnsi" w:cstheme="minorBidi"/>
            <w:sz w:val="22"/>
            <w:szCs w:val="22"/>
          </w:rPr>
          <w:tab/>
        </w:r>
        <w:r w:rsidR="0082652F" w:rsidRPr="00AD20B1">
          <w:rPr>
            <w:rStyle w:val="Hyperlink"/>
          </w:rPr>
          <w:t>Set-up Considerations</w:t>
        </w:r>
        <w:r w:rsidR="0082652F">
          <w:rPr>
            <w:webHidden/>
          </w:rPr>
          <w:tab/>
        </w:r>
        <w:r w:rsidR="0082652F">
          <w:rPr>
            <w:webHidden/>
          </w:rPr>
          <w:fldChar w:fldCharType="begin"/>
        </w:r>
        <w:r w:rsidR="0082652F">
          <w:rPr>
            <w:webHidden/>
          </w:rPr>
          <w:instrText xml:space="preserve"> PAGEREF _Toc380842675 \h </w:instrText>
        </w:r>
        <w:r w:rsidR="0082652F">
          <w:rPr>
            <w:webHidden/>
          </w:rPr>
        </w:r>
        <w:r w:rsidR="0082652F">
          <w:rPr>
            <w:webHidden/>
          </w:rPr>
          <w:fldChar w:fldCharType="separate"/>
        </w:r>
        <w:r w:rsidR="0082652F">
          <w:rPr>
            <w:webHidden/>
          </w:rPr>
          <w:t>7</w:t>
        </w:r>
        <w:r w:rsidR="0082652F">
          <w:rPr>
            <w:webHidden/>
          </w:rPr>
          <w:fldChar w:fldCharType="end"/>
        </w:r>
      </w:hyperlink>
    </w:p>
    <w:p w:rsidR="0082652F" w:rsidRDefault="00150F24">
      <w:pPr>
        <w:pStyle w:val="TOC2"/>
        <w:rPr>
          <w:rFonts w:asciiTheme="minorHAnsi" w:eastAsiaTheme="minorEastAsia" w:hAnsiTheme="minorHAnsi" w:cstheme="minorBidi"/>
          <w:sz w:val="22"/>
          <w:szCs w:val="22"/>
        </w:rPr>
      </w:pPr>
      <w:hyperlink w:anchor="_Toc380842676" w:history="1">
        <w:r w:rsidR="0082652F" w:rsidRPr="00AD20B1">
          <w:rPr>
            <w:rStyle w:val="Hyperlink"/>
            <w:rFonts w:cs="Arial"/>
          </w:rPr>
          <w:t>3.2</w:t>
        </w:r>
        <w:r w:rsidR="0082652F">
          <w:rPr>
            <w:rFonts w:asciiTheme="minorHAnsi" w:eastAsiaTheme="minorEastAsia" w:hAnsiTheme="minorHAnsi" w:cstheme="minorBidi"/>
            <w:sz w:val="22"/>
            <w:szCs w:val="22"/>
          </w:rPr>
          <w:tab/>
        </w:r>
        <w:r w:rsidR="0082652F" w:rsidRPr="00AD20B1">
          <w:rPr>
            <w:rStyle w:val="Hyperlink"/>
          </w:rPr>
          <w:t>User Access Considerations</w:t>
        </w:r>
        <w:r w:rsidR="0082652F">
          <w:rPr>
            <w:webHidden/>
          </w:rPr>
          <w:tab/>
        </w:r>
        <w:r w:rsidR="0082652F">
          <w:rPr>
            <w:webHidden/>
          </w:rPr>
          <w:fldChar w:fldCharType="begin"/>
        </w:r>
        <w:r w:rsidR="0082652F">
          <w:rPr>
            <w:webHidden/>
          </w:rPr>
          <w:instrText xml:space="preserve"> PAGEREF _Toc380842676 \h </w:instrText>
        </w:r>
        <w:r w:rsidR="0082652F">
          <w:rPr>
            <w:webHidden/>
          </w:rPr>
        </w:r>
        <w:r w:rsidR="0082652F">
          <w:rPr>
            <w:webHidden/>
          </w:rPr>
          <w:fldChar w:fldCharType="separate"/>
        </w:r>
        <w:r w:rsidR="0082652F">
          <w:rPr>
            <w:webHidden/>
          </w:rPr>
          <w:t>7</w:t>
        </w:r>
        <w:r w:rsidR="0082652F">
          <w:rPr>
            <w:webHidden/>
          </w:rPr>
          <w:fldChar w:fldCharType="end"/>
        </w:r>
      </w:hyperlink>
    </w:p>
    <w:p w:rsidR="0082652F" w:rsidRDefault="00150F24">
      <w:pPr>
        <w:pStyle w:val="TOC2"/>
        <w:rPr>
          <w:rFonts w:asciiTheme="minorHAnsi" w:eastAsiaTheme="minorEastAsia" w:hAnsiTheme="minorHAnsi" w:cstheme="minorBidi"/>
          <w:sz w:val="22"/>
          <w:szCs w:val="22"/>
        </w:rPr>
      </w:pPr>
      <w:hyperlink w:anchor="_Toc380842677" w:history="1">
        <w:r w:rsidR="0082652F" w:rsidRPr="00AD20B1">
          <w:rPr>
            <w:rStyle w:val="Hyperlink"/>
            <w:rFonts w:cs="Arial"/>
          </w:rPr>
          <w:t>3.3</w:t>
        </w:r>
        <w:r w:rsidR="0082652F">
          <w:rPr>
            <w:rFonts w:asciiTheme="minorHAnsi" w:eastAsiaTheme="minorEastAsia" w:hAnsiTheme="minorHAnsi" w:cstheme="minorBidi"/>
            <w:sz w:val="22"/>
            <w:szCs w:val="22"/>
          </w:rPr>
          <w:tab/>
        </w:r>
        <w:r w:rsidR="0082652F" w:rsidRPr="00AD20B1">
          <w:rPr>
            <w:rStyle w:val="Hyperlink"/>
          </w:rPr>
          <w:t>Accessing the System</w:t>
        </w:r>
        <w:r w:rsidR="0082652F">
          <w:rPr>
            <w:webHidden/>
          </w:rPr>
          <w:tab/>
        </w:r>
        <w:r w:rsidR="0082652F">
          <w:rPr>
            <w:webHidden/>
          </w:rPr>
          <w:fldChar w:fldCharType="begin"/>
        </w:r>
        <w:r w:rsidR="0082652F">
          <w:rPr>
            <w:webHidden/>
          </w:rPr>
          <w:instrText xml:space="preserve"> PAGEREF _Toc380842677 \h </w:instrText>
        </w:r>
        <w:r w:rsidR="0082652F">
          <w:rPr>
            <w:webHidden/>
          </w:rPr>
        </w:r>
        <w:r w:rsidR="0082652F">
          <w:rPr>
            <w:webHidden/>
          </w:rPr>
          <w:fldChar w:fldCharType="separate"/>
        </w:r>
        <w:r w:rsidR="0082652F">
          <w:rPr>
            <w:webHidden/>
          </w:rPr>
          <w:t>8</w:t>
        </w:r>
        <w:r w:rsidR="0082652F">
          <w:rPr>
            <w:webHidden/>
          </w:rPr>
          <w:fldChar w:fldCharType="end"/>
        </w:r>
      </w:hyperlink>
    </w:p>
    <w:p w:rsidR="0082652F" w:rsidRDefault="00150F24">
      <w:pPr>
        <w:pStyle w:val="TOC2"/>
        <w:rPr>
          <w:rFonts w:asciiTheme="minorHAnsi" w:eastAsiaTheme="minorEastAsia" w:hAnsiTheme="minorHAnsi" w:cstheme="minorBidi"/>
          <w:sz w:val="22"/>
          <w:szCs w:val="22"/>
        </w:rPr>
      </w:pPr>
      <w:hyperlink w:anchor="_Toc380842678" w:history="1">
        <w:r w:rsidR="0082652F" w:rsidRPr="00AD20B1">
          <w:rPr>
            <w:rStyle w:val="Hyperlink"/>
            <w:rFonts w:cs="Arial"/>
          </w:rPr>
          <w:t>3.4</w:t>
        </w:r>
        <w:r w:rsidR="0082652F">
          <w:rPr>
            <w:rFonts w:asciiTheme="minorHAnsi" w:eastAsiaTheme="minorEastAsia" w:hAnsiTheme="minorHAnsi" w:cstheme="minorBidi"/>
            <w:sz w:val="22"/>
            <w:szCs w:val="22"/>
          </w:rPr>
          <w:tab/>
        </w:r>
        <w:r w:rsidR="0082652F" w:rsidRPr="00AD20B1">
          <w:rPr>
            <w:rStyle w:val="Hyperlink"/>
          </w:rPr>
          <w:t>Survey Organization &amp; Navigation</w:t>
        </w:r>
        <w:r w:rsidR="0082652F">
          <w:rPr>
            <w:webHidden/>
          </w:rPr>
          <w:tab/>
        </w:r>
        <w:r w:rsidR="0082652F">
          <w:rPr>
            <w:webHidden/>
          </w:rPr>
          <w:fldChar w:fldCharType="begin"/>
        </w:r>
        <w:r w:rsidR="0082652F">
          <w:rPr>
            <w:webHidden/>
          </w:rPr>
          <w:instrText xml:space="preserve"> PAGEREF _Toc380842678 \h </w:instrText>
        </w:r>
        <w:r w:rsidR="0082652F">
          <w:rPr>
            <w:webHidden/>
          </w:rPr>
        </w:r>
        <w:r w:rsidR="0082652F">
          <w:rPr>
            <w:webHidden/>
          </w:rPr>
          <w:fldChar w:fldCharType="separate"/>
        </w:r>
        <w:r w:rsidR="0082652F">
          <w:rPr>
            <w:webHidden/>
          </w:rPr>
          <w:t>8</w:t>
        </w:r>
        <w:r w:rsidR="0082652F">
          <w:rPr>
            <w:webHidden/>
          </w:rPr>
          <w:fldChar w:fldCharType="end"/>
        </w:r>
      </w:hyperlink>
    </w:p>
    <w:p w:rsidR="0082652F" w:rsidRDefault="00150F24">
      <w:pPr>
        <w:pStyle w:val="TOC2"/>
        <w:rPr>
          <w:rFonts w:asciiTheme="minorHAnsi" w:eastAsiaTheme="minorEastAsia" w:hAnsiTheme="minorHAnsi" w:cstheme="minorBidi"/>
          <w:sz w:val="22"/>
          <w:szCs w:val="22"/>
        </w:rPr>
      </w:pPr>
      <w:hyperlink w:anchor="_Toc380842679" w:history="1">
        <w:r w:rsidR="0082652F" w:rsidRPr="00AD20B1">
          <w:rPr>
            <w:rStyle w:val="Hyperlink"/>
            <w:rFonts w:cs="Arial"/>
          </w:rPr>
          <w:t>3.5</w:t>
        </w:r>
        <w:r w:rsidR="0082652F">
          <w:rPr>
            <w:rFonts w:asciiTheme="minorHAnsi" w:eastAsiaTheme="minorEastAsia" w:hAnsiTheme="minorHAnsi" w:cstheme="minorBidi"/>
            <w:sz w:val="22"/>
            <w:szCs w:val="22"/>
          </w:rPr>
          <w:tab/>
        </w:r>
        <w:r w:rsidR="0082652F" w:rsidRPr="00AD20B1">
          <w:rPr>
            <w:rStyle w:val="Hyperlink"/>
          </w:rPr>
          <w:t>Exiting the System</w:t>
        </w:r>
        <w:r w:rsidR="0082652F">
          <w:rPr>
            <w:webHidden/>
          </w:rPr>
          <w:tab/>
        </w:r>
        <w:r w:rsidR="0082652F">
          <w:rPr>
            <w:webHidden/>
          </w:rPr>
          <w:fldChar w:fldCharType="begin"/>
        </w:r>
        <w:r w:rsidR="0082652F">
          <w:rPr>
            <w:webHidden/>
          </w:rPr>
          <w:instrText xml:space="preserve"> PAGEREF _Toc380842679 \h </w:instrText>
        </w:r>
        <w:r w:rsidR="0082652F">
          <w:rPr>
            <w:webHidden/>
          </w:rPr>
        </w:r>
        <w:r w:rsidR="0082652F">
          <w:rPr>
            <w:webHidden/>
          </w:rPr>
          <w:fldChar w:fldCharType="separate"/>
        </w:r>
        <w:r w:rsidR="0082652F">
          <w:rPr>
            <w:webHidden/>
          </w:rPr>
          <w:t>8</w:t>
        </w:r>
        <w:r w:rsidR="0082652F">
          <w:rPr>
            <w:webHidden/>
          </w:rPr>
          <w:fldChar w:fldCharType="end"/>
        </w:r>
      </w:hyperlink>
    </w:p>
    <w:p w:rsidR="0082652F" w:rsidRDefault="00150F24">
      <w:pPr>
        <w:pStyle w:val="TOC1"/>
        <w:rPr>
          <w:rFonts w:asciiTheme="minorHAnsi" w:eastAsiaTheme="minorEastAsia" w:hAnsiTheme="minorHAnsi" w:cstheme="minorBidi"/>
          <w:b w:val="0"/>
          <w:sz w:val="22"/>
          <w:szCs w:val="22"/>
        </w:rPr>
      </w:pPr>
      <w:hyperlink w:anchor="_Toc380842680" w:history="1">
        <w:r w:rsidR="0082652F" w:rsidRPr="00AD20B1">
          <w:rPr>
            <w:rStyle w:val="Hyperlink"/>
            <w:rFonts w:cs="Arial"/>
          </w:rPr>
          <w:t>4.</w:t>
        </w:r>
        <w:r w:rsidR="0082652F">
          <w:rPr>
            <w:rFonts w:asciiTheme="minorHAnsi" w:eastAsiaTheme="minorEastAsia" w:hAnsiTheme="minorHAnsi" w:cstheme="minorBidi"/>
            <w:b w:val="0"/>
            <w:sz w:val="22"/>
            <w:szCs w:val="22"/>
          </w:rPr>
          <w:tab/>
        </w:r>
        <w:r w:rsidR="0082652F" w:rsidRPr="00AD20B1">
          <w:rPr>
            <w:rStyle w:val="Hyperlink"/>
          </w:rPr>
          <w:t>Using the System</w:t>
        </w:r>
        <w:r w:rsidR="0082652F">
          <w:rPr>
            <w:webHidden/>
          </w:rPr>
          <w:tab/>
        </w:r>
        <w:r w:rsidR="0082652F">
          <w:rPr>
            <w:webHidden/>
          </w:rPr>
          <w:fldChar w:fldCharType="begin"/>
        </w:r>
        <w:r w:rsidR="0082652F">
          <w:rPr>
            <w:webHidden/>
          </w:rPr>
          <w:instrText xml:space="preserve"> PAGEREF _Toc380842680 \h </w:instrText>
        </w:r>
        <w:r w:rsidR="0082652F">
          <w:rPr>
            <w:webHidden/>
          </w:rPr>
        </w:r>
        <w:r w:rsidR="0082652F">
          <w:rPr>
            <w:webHidden/>
          </w:rPr>
          <w:fldChar w:fldCharType="separate"/>
        </w:r>
        <w:r w:rsidR="0082652F">
          <w:rPr>
            <w:webHidden/>
          </w:rPr>
          <w:t>8</w:t>
        </w:r>
        <w:r w:rsidR="0082652F">
          <w:rPr>
            <w:webHidden/>
          </w:rPr>
          <w:fldChar w:fldCharType="end"/>
        </w:r>
      </w:hyperlink>
    </w:p>
    <w:p w:rsidR="0082652F" w:rsidRDefault="00150F24">
      <w:pPr>
        <w:pStyle w:val="TOC2"/>
        <w:rPr>
          <w:rFonts w:asciiTheme="minorHAnsi" w:eastAsiaTheme="minorEastAsia" w:hAnsiTheme="minorHAnsi" w:cstheme="minorBidi"/>
          <w:sz w:val="22"/>
          <w:szCs w:val="22"/>
        </w:rPr>
      </w:pPr>
      <w:hyperlink w:anchor="_Toc380842681" w:history="1">
        <w:r w:rsidR="0082652F" w:rsidRPr="00AD20B1">
          <w:rPr>
            <w:rStyle w:val="Hyperlink"/>
            <w:rFonts w:cs="Arial"/>
          </w:rPr>
          <w:t>4.1</w:t>
        </w:r>
        <w:r w:rsidR="0082652F">
          <w:rPr>
            <w:rFonts w:asciiTheme="minorHAnsi" w:eastAsiaTheme="minorEastAsia" w:hAnsiTheme="minorHAnsi" w:cstheme="minorBidi"/>
            <w:sz w:val="22"/>
            <w:szCs w:val="22"/>
          </w:rPr>
          <w:tab/>
        </w:r>
        <w:r w:rsidR="0082652F" w:rsidRPr="00AD20B1">
          <w:rPr>
            <w:rStyle w:val="Hyperlink"/>
          </w:rPr>
          <w:t>Survey Home Page</w:t>
        </w:r>
        <w:r w:rsidR="0082652F">
          <w:rPr>
            <w:webHidden/>
          </w:rPr>
          <w:tab/>
        </w:r>
        <w:r w:rsidR="0082652F">
          <w:rPr>
            <w:webHidden/>
          </w:rPr>
          <w:fldChar w:fldCharType="begin"/>
        </w:r>
        <w:r w:rsidR="0082652F">
          <w:rPr>
            <w:webHidden/>
          </w:rPr>
          <w:instrText xml:space="preserve"> PAGEREF _Toc380842681 \h </w:instrText>
        </w:r>
        <w:r w:rsidR="0082652F">
          <w:rPr>
            <w:webHidden/>
          </w:rPr>
        </w:r>
        <w:r w:rsidR="0082652F">
          <w:rPr>
            <w:webHidden/>
          </w:rPr>
          <w:fldChar w:fldCharType="separate"/>
        </w:r>
        <w:r w:rsidR="0082652F">
          <w:rPr>
            <w:webHidden/>
          </w:rPr>
          <w:t>8</w:t>
        </w:r>
        <w:r w:rsidR="0082652F">
          <w:rPr>
            <w:webHidden/>
          </w:rPr>
          <w:fldChar w:fldCharType="end"/>
        </w:r>
      </w:hyperlink>
    </w:p>
    <w:p w:rsidR="0082652F" w:rsidRDefault="00150F24">
      <w:pPr>
        <w:pStyle w:val="TOC3"/>
        <w:rPr>
          <w:rFonts w:asciiTheme="minorHAnsi" w:eastAsiaTheme="minorEastAsia" w:hAnsiTheme="minorHAnsi" w:cstheme="minorBidi"/>
          <w:noProof/>
          <w:sz w:val="22"/>
          <w:szCs w:val="22"/>
        </w:rPr>
      </w:pPr>
      <w:hyperlink w:anchor="_Toc380842682" w:history="1">
        <w:r w:rsidR="0082652F" w:rsidRPr="00AD20B1">
          <w:rPr>
            <w:rStyle w:val="Hyperlink"/>
            <w:rFonts w:cs="Arial"/>
            <w:noProof/>
          </w:rPr>
          <w:t>4.1.1</w:t>
        </w:r>
        <w:r w:rsidR="0082652F">
          <w:rPr>
            <w:rFonts w:asciiTheme="minorHAnsi" w:eastAsiaTheme="minorEastAsia" w:hAnsiTheme="minorHAnsi" w:cstheme="minorBidi"/>
            <w:noProof/>
            <w:sz w:val="22"/>
            <w:szCs w:val="22"/>
          </w:rPr>
          <w:tab/>
        </w:r>
        <w:r w:rsidR="0082652F" w:rsidRPr="00AD20B1">
          <w:rPr>
            <w:rStyle w:val="Hyperlink"/>
            <w:noProof/>
          </w:rPr>
          <w:t>CMS.gov / Physician Quality Reporting System (PQRS)</w:t>
        </w:r>
        <w:r w:rsidR="0082652F">
          <w:rPr>
            <w:noProof/>
            <w:webHidden/>
          </w:rPr>
          <w:tab/>
        </w:r>
        <w:r w:rsidR="0082652F">
          <w:rPr>
            <w:noProof/>
            <w:webHidden/>
          </w:rPr>
          <w:fldChar w:fldCharType="begin"/>
        </w:r>
        <w:r w:rsidR="0082652F">
          <w:rPr>
            <w:noProof/>
            <w:webHidden/>
          </w:rPr>
          <w:instrText xml:space="preserve"> PAGEREF _Toc380842682 \h </w:instrText>
        </w:r>
        <w:r w:rsidR="0082652F">
          <w:rPr>
            <w:noProof/>
            <w:webHidden/>
          </w:rPr>
        </w:r>
        <w:r w:rsidR="0082652F">
          <w:rPr>
            <w:noProof/>
            <w:webHidden/>
          </w:rPr>
          <w:fldChar w:fldCharType="separate"/>
        </w:r>
        <w:r w:rsidR="0082652F">
          <w:rPr>
            <w:noProof/>
            <w:webHidden/>
          </w:rPr>
          <w:t>10</w:t>
        </w:r>
        <w:r w:rsidR="0082652F">
          <w:rPr>
            <w:noProof/>
            <w:webHidden/>
          </w:rPr>
          <w:fldChar w:fldCharType="end"/>
        </w:r>
      </w:hyperlink>
    </w:p>
    <w:p w:rsidR="0082652F" w:rsidRDefault="00150F24">
      <w:pPr>
        <w:pStyle w:val="TOC2"/>
        <w:rPr>
          <w:rFonts w:asciiTheme="minorHAnsi" w:eastAsiaTheme="minorEastAsia" w:hAnsiTheme="minorHAnsi" w:cstheme="minorBidi"/>
          <w:sz w:val="22"/>
          <w:szCs w:val="22"/>
        </w:rPr>
      </w:pPr>
      <w:hyperlink w:anchor="_Toc380842683" w:history="1">
        <w:r w:rsidR="0082652F" w:rsidRPr="00AD20B1">
          <w:rPr>
            <w:rStyle w:val="Hyperlink"/>
            <w:rFonts w:cs="Arial"/>
          </w:rPr>
          <w:t>4.2</w:t>
        </w:r>
        <w:r w:rsidR="0082652F">
          <w:rPr>
            <w:rFonts w:asciiTheme="minorHAnsi" w:eastAsiaTheme="minorEastAsia" w:hAnsiTheme="minorHAnsi" w:cstheme="minorBidi"/>
            <w:sz w:val="22"/>
            <w:szCs w:val="22"/>
          </w:rPr>
          <w:tab/>
        </w:r>
        <w:r w:rsidR="0082652F" w:rsidRPr="00AD20B1">
          <w:rPr>
            <w:rStyle w:val="Hyperlink"/>
          </w:rPr>
          <w:t>User Survey</w:t>
        </w:r>
        <w:r w:rsidR="0082652F">
          <w:rPr>
            <w:webHidden/>
          </w:rPr>
          <w:tab/>
        </w:r>
        <w:r w:rsidR="0082652F">
          <w:rPr>
            <w:webHidden/>
          </w:rPr>
          <w:fldChar w:fldCharType="begin"/>
        </w:r>
        <w:r w:rsidR="0082652F">
          <w:rPr>
            <w:webHidden/>
          </w:rPr>
          <w:instrText xml:space="preserve"> PAGEREF _Toc380842683 \h </w:instrText>
        </w:r>
        <w:r w:rsidR="0082652F">
          <w:rPr>
            <w:webHidden/>
          </w:rPr>
        </w:r>
        <w:r w:rsidR="0082652F">
          <w:rPr>
            <w:webHidden/>
          </w:rPr>
          <w:fldChar w:fldCharType="separate"/>
        </w:r>
        <w:r w:rsidR="0082652F">
          <w:rPr>
            <w:webHidden/>
          </w:rPr>
          <w:t>11</w:t>
        </w:r>
        <w:r w:rsidR="0082652F">
          <w:rPr>
            <w:webHidden/>
          </w:rPr>
          <w:fldChar w:fldCharType="end"/>
        </w:r>
      </w:hyperlink>
    </w:p>
    <w:p w:rsidR="0082652F" w:rsidRDefault="00150F24">
      <w:pPr>
        <w:pStyle w:val="TOC2"/>
        <w:rPr>
          <w:rFonts w:asciiTheme="minorHAnsi" w:eastAsiaTheme="minorEastAsia" w:hAnsiTheme="minorHAnsi" w:cstheme="minorBidi"/>
          <w:sz w:val="22"/>
          <w:szCs w:val="22"/>
        </w:rPr>
      </w:pPr>
      <w:hyperlink w:anchor="_Toc380842684" w:history="1">
        <w:r w:rsidR="0082652F" w:rsidRPr="00AD20B1">
          <w:rPr>
            <w:rStyle w:val="Hyperlink"/>
            <w:rFonts w:cs="Arial"/>
          </w:rPr>
          <w:t>4.3</w:t>
        </w:r>
        <w:r w:rsidR="0082652F">
          <w:rPr>
            <w:rFonts w:asciiTheme="minorHAnsi" w:eastAsiaTheme="minorEastAsia" w:hAnsiTheme="minorHAnsi" w:cstheme="minorBidi"/>
            <w:sz w:val="22"/>
            <w:szCs w:val="22"/>
          </w:rPr>
          <w:tab/>
        </w:r>
        <w:r w:rsidR="0082652F" w:rsidRPr="00AD20B1">
          <w:rPr>
            <w:rStyle w:val="Hyperlink"/>
          </w:rPr>
          <w:t>Survey Help</w:t>
        </w:r>
        <w:r w:rsidR="0082652F">
          <w:rPr>
            <w:webHidden/>
          </w:rPr>
          <w:tab/>
        </w:r>
        <w:r w:rsidR="0082652F">
          <w:rPr>
            <w:webHidden/>
          </w:rPr>
          <w:fldChar w:fldCharType="begin"/>
        </w:r>
        <w:r w:rsidR="0082652F">
          <w:rPr>
            <w:webHidden/>
          </w:rPr>
          <w:instrText xml:space="preserve"> PAGEREF _Toc380842684 \h </w:instrText>
        </w:r>
        <w:r w:rsidR="0082652F">
          <w:rPr>
            <w:webHidden/>
          </w:rPr>
        </w:r>
        <w:r w:rsidR="0082652F">
          <w:rPr>
            <w:webHidden/>
          </w:rPr>
          <w:fldChar w:fldCharType="separate"/>
        </w:r>
        <w:r w:rsidR="0082652F">
          <w:rPr>
            <w:webHidden/>
          </w:rPr>
          <w:t>11</w:t>
        </w:r>
        <w:r w:rsidR="0082652F">
          <w:rPr>
            <w:webHidden/>
          </w:rPr>
          <w:fldChar w:fldCharType="end"/>
        </w:r>
      </w:hyperlink>
    </w:p>
    <w:p w:rsidR="0082652F" w:rsidRDefault="00150F24">
      <w:pPr>
        <w:pStyle w:val="TOC3"/>
        <w:rPr>
          <w:rFonts w:asciiTheme="minorHAnsi" w:eastAsiaTheme="minorEastAsia" w:hAnsiTheme="minorHAnsi" w:cstheme="minorBidi"/>
          <w:noProof/>
          <w:sz w:val="22"/>
          <w:szCs w:val="22"/>
        </w:rPr>
      </w:pPr>
      <w:hyperlink w:anchor="_Toc380842685" w:history="1">
        <w:r w:rsidR="0082652F" w:rsidRPr="00AD20B1">
          <w:rPr>
            <w:rStyle w:val="Hyperlink"/>
            <w:rFonts w:cs="Arial"/>
            <w:noProof/>
          </w:rPr>
          <w:t>4.3.1</w:t>
        </w:r>
        <w:r w:rsidR="0082652F">
          <w:rPr>
            <w:rFonts w:asciiTheme="minorHAnsi" w:eastAsiaTheme="minorEastAsia" w:hAnsiTheme="minorHAnsi" w:cstheme="minorBidi"/>
            <w:noProof/>
            <w:sz w:val="22"/>
            <w:szCs w:val="22"/>
          </w:rPr>
          <w:tab/>
        </w:r>
        <w:r w:rsidR="0082652F" w:rsidRPr="00AD20B1">
          <w:rPr>
            <w:rStyle w:val="Hyperlink"/>
            <w:noProof/>
          </w:rPr>
          <w:t>Survey User Guide</w:t>
        </w:r>
        <w:r w:rsidR="0082652F">
          <w:rPr>
            <w:noProof/>
            <w:webHidden/>
          </w:rPr>
          <w:tab/>
        </w:r>
        <w:r w:rsidR="0082652F">
          <w:rPr>
            <w:noProof/>
            <w:webHidden/>
          </w:rPr>
          <w:fldChar w:fldCharType="begin"/>
        </w:r>
        <w:r w:rsidR="0082652F">
          <w:rPr>
            <w:noProof/>
            <w:webHidden/>
          </w:rPr>
          <w:instrText xml:space="preserve"> PAGEREF _Toc380842685 \h </w:instrText>
        </w:r>
        <w:r w:rsidR="0082652F">
          <w:rPr>
            <w:noProof/>
            <w:webHidden/>
          </w:rPr>
        </w:r>
        <w:r w:rsidR="0082652F">
          <w:rPr>
            <w:noProof/>
            <w:webHidden/>
          </w:rPr>
          <w:fldChar w:fldCharType="separate"/>
        </w:r>
        <w:r w:rsidR="0082652F">
          <w:rPr>
            <w:noProof/>
            <w:webHidden/>
          </w:rPr>
          <w:t>11</w:t>
        </w:r>
        <w:r w:rsidR="0082652F">
          <w:rPr>
            <w:noProof/>
            <w:webHidden/>
          </w:rPr>
          <w:fldChar w:fldCharType="end"/>
        </w:r>
      </w:hyperlink>
    </w:p>
    <w:p w:rsidR="0082652F" w:rsidRDefault="00150F24">
      <w:pPr>
        <w:pStyle w:val="TOC1"/>
        <w:rPr>
          <w:rFonts w:asciiTheme="minorHAnsi" w:eastAsiaTheme="minorEastAsia" w:hAnsiTheme="minorHAnsi" w:cstheme="minorBidi"/>
          <w:b w:val="0"/>
          <w:sz w:val="22"/>
          <w:szCs w:val="22"/>
        </w:rPr>
      </w:pPr>
      <w:hyperlink w:anchor="_Toc380842686" w:history="1">
        <w:r w:rsidR="0082652F" w:rsidRPr="00AD20B1">
          <w:rPr>
            <w:rStyle w:val="Hyperlink"/>
            <w:rFonts w:cs="Arial"/>
          </w:rPr>
          <w:t>5.</w:t>
        </w:r>
        <w:r w:rsidR="0082652F">
          <w:rPr>
            <w:rFonts w:asciiTheme="minorHAnsi" w:eastAsiaTheme="minorEastAsia" w:hAnsiTheme="minorHAnsi" w:cstheme="minorBidi"/>
            <w:b w:val="0"/>
            <w:sz w:val="22"/>
            <w:szCs w:val="22"/>
          </w:rPr>
          <w:tab/>
        </w:r>
        <w:r w:rsidR="0082652F" w:rsidRPr="00AD20B1">
          <w:rPr>
            <w:rStyle w:val="Hyperlink"/>
          </w:rPr>
          <w:t>Troubleshooting &amp; Support</w:t>
        </w:r>
        <w:r w:rsidR="0082652F">
          <w:rPr>
            <w:webHidden/>
          </w:rPr>
          <w:tab/>
        </w:r>
        <w:r w:rsidR="0082652F">
          <w:rPr>
            <w:webHidden/>
          </w:rPr>
          <w:fldChar w:fldCharType="begin"/>
        </w:r>
        <w:r w:rsidR="0082652F">
          <w:rPr>
            <w:webHidden/>
          </w:rPr>
          <w:instrText xml:space="preserve"> PAGEREF _Toc380842686 \h </w:instrText>
        </w:r>
        <w:r w:rsidR="0082652F">
          <w:rPr>
            <w:webHidden/>
          </w:rPr>
        </w:r>
        <w:r w:rsidR="0082652F">
          <w:rPr>
            <w:webHidden/>
          </w:rPr>
          <w:fldChar w:fldCharType="separate"/>
        </w:r>
        <w:r w:rsidR="0082652F">
          <w:rPr>
            <w:webHidden/>
          </w:rPr>
          <w:t>11</w:t>
        </w:r>
        <w:r w:rsidR="0082652F">
          <w:rPr>
            <w:webHidden/>
          </w:rPr>
          <w:fldChar w:fldCharType="end"/>
        </w:r>
      </w:hyperlink>
    </w:p>
    <w:p w:rsidR="0082652F" w:rsidRDefault="00150F24">
      <w:pPr>
        <w:pStyle w:val="TOC2"/>
        <w:rPr>
          <w:rFonts w:asciiTheme="minorHAnsi" w:eastAsiaTheme="minorEastAsia" w:hAnsiTheme="minorHAnsi" w:cstheme="minorBidi"/>
          <w:sz w:val="22"/>
          <w:szCs w:val="22"/>
        </w:rPr>
      </w:pPr>
      <w:hyperlink w:anchor="_Toc380842687" w:history="1">
        <w:r w:rsidR="0082652F" w:rsidRPr="00AD20B1">
          <w:rPr>
            <w:rStyle w:val="Hyperlink"/>
            <w:rFonts w:cs="Arial"/>
            <w:bCs/>
          </w:rPr>
          <w:t>5.1</w:t>
        </w:r>
        <w:r w:rsidR="0082652F">
          <w:rPr>
            <w:rFonts w:asciiTheme="minorHAnsi" w:eastAsiaTheme="minorEastAsia" w:hAnsiTheme="minorHAnsi" w:cstheme="minorBidi"/>
            <w:sz w:val="22"/>
            <w:szCs w:val="22"/>
          </w:rPr>
          <w:tab/>
        </w:r>
        <w:r w:rsidR="0082652F" w:rsidRPr="00AD20B1">
          <w:rPr>
            <w:rStyle w:val="Hyperlink"/>
          </w:rPr>
          <w:t>Error Messages</w:t>
        </w:r>
        <w:r w:rsidR="0082652F">
          <w:rPr>
            <w:webHidden/>
          </w:rPr>
          <w:tab/>
        </w:r>
        <w:r w:rsidR="0082652F">
          <w:rPr>
            <w:webHidden/>
          </w:rPr>
          <w:fldChar w:fldCharType="begin"/>
        </w:r>
        <w:r w:rsidR="0082652F">
          <w:rPr>
            <w:webHidden/>
          </w:rPr>
          <w:instrText xml:space="preserve"> PAGEREF _Toc380842687 \h </w:instrText>
        </w:r>
        <w:r w:rsidR="0082652F">
          <w:rPr>
            <w:webHidden/>
          </w:rPr>
        </w:r>
        <w:r w:rsidR="0082652F">
          <w:rPr>
            <w:webHidden/>
          </w:rPr>
          <w:fldChar w:fldCharType="separate"/>
        </w:r>
        <w:r w:rsidR="0082652F">
          <w:rPr>
            <w:webHidden/>
          </w:rPr>
          <w:t>11</w:t>
        </w:r>
        <w:r w:rsidR="0082652F">
          <w:rPr>
            <w:webHidden/>
          </w:rPr>
          <w:fldChar w:fldCharType="end"/>
        </w:r>
      </w:hyperlink>
    </w:p>
    <w:p w:rsidR="0082652F" w:rsidRDefault="00150F24">
      <w:pPr>
        <w:pStyle w:val="TOC2"/>
        <w:rPr>
          <w:rFonts w:asciiTheme="minorHAnsi" w:eastAsiaTheme="minorEastAsia" w:hAnsiTheme="minorHAnsi" w:cstheme="minorBidi"/>
          <w:sz w:val="22"/>
          <w:szCs w:val="22"/>
        </w:rPr>
      </w:pPr>
      <w:hyperlink w:anchor="_Toc380842688" w:history="1">
        <w:r w:rsidR="0082652F" w:rsidRPr="00AD20B1">
          <w:rPr>
            <w:rStyle w:val="Hyperlink"/>
            <w:rFonts w:cs="Arial"/>
          </w:rPr>
          <w:t>5.2</w:t>
        </w:r>
        <w:r w:rsidR="0082652F">
          <w:rPr>
            <w:rFonts w:asciiTheme="minorHAnsi" w:eastAsiaTheme="minorEastAsia" w:hAnsiTheme="minorHAnsi" w:cstheme="minorBidi"/>
            <w:sz w:val="22"/>
            <w:szCs w:val="22"/>
          </w:rPr>
          <w:tab/>
        </w:r>
        <w:r w:rsidR="0082652F" w:rsidRPr="00AD20B1">
          <w:rPr>
            <w:rStyle w:val="Hyperlink"/>
          </w:rPr>
          <w:t>Special Considerations</w:t>
        </w:r>
        <w:r w:rsidR="0082652F">
          <w:rPr>
            <w:webHidden/>
          </w:rPr>
          <w:tab/>
        </w:r>
        <w:r w:rsidR="0082652F">
          <w:rPr>
            <w:webHidden/>
          </w:rPr>
          <w:fldChar w:fldCharType="begin"/>
        </w:r>
        <w:r w:rsidR="0082652F">
          <w:rPr>
            <w:webHidden/>
          </w:rPr>
          <w:instrText xml:space="preserve"> PAGEREF _Toc380842688 \h </w:instrText>
        </w:r>
        <w:r w:rsidR="0082652F">
          <w:rPr>
            <w:webHidden/>
          </w:rPr>
        </w:r>
        <w:r w:rsidR="0082652F">
          <w:rPr>
            <w:webHidden/>
          </w:rPr>
          <w:fldChar w:fldCharType="separate"/>
        </w:r>
        <w:r w:rsidR="0082652F">
          <w:rPr>
            <w:webHidden/>
          </w:rPr>
          <w:t>12</w:t>
        </w:r>
        <w:r w:rsidR="0082652F">
          <w:rPr>
            <w:webHidden/>
          </w:rPr>
          <w:fldChar w:fldCharType="end"/>
        </w:r>
      </w:hyperlink>
    </w:p>
    <w:p w:rsidR="0082652F" w:rsidRDefault="00150F24">
      <w:pPr>
        <w:pStyle w:val="TOC2"/>
        <w:rPr>
          <w:rFonts w:asciiTheme="minorHAnsi" w:eastAsiaTheme="minorEastAsia" w:hAnsiTheme="minorHAnsi" w:cstheme="minorBidi"/>
          <w:sz w:val="22"/>
          <w:szCs w:val="22"/>
        </w:rPr>
      </w:pPr>
      <w:hyperlink w:anchor="_Toc380842689" w:history="1">
        <w:r w:rsidR="0082652F" w:rsidRPr="00AD20B1">
          <w:rPr>
            <w:rStyle w:val="Hyperlink"/>
            <w:rFonts w:cs="Arial"/>
          </w:rPr>
          <w:t>5.3</w:t>
        </w:r>
        <w:r w:rsidR="0082652F">
          <w:rPr>
            <w:rFonts w:asciiTheme="minorHAnsi" w:eastAsiaTheme="minorEastAsia" w:hAnsiTheme="minorHAnsi" w:cstheme="minorBidi"/>
            <w:sz w:val="22"/>
            <w:szCs w:val="22"/>
          </w:rPr>
          <w:tab/>
        </w:r>
        <w:r w:rsidR="0082652F" w:rsidRPr="00AD20B1">
          <w:rPr>
            <w:rStyle w:val="Hyperlink"/>
          </w:rPr>
          <w:t>Support</w:t>
        </w:r>
        <w:r w:rsidR="0082652F">
          <w:rPr>
            <w:webHidden/>
          </w:rPr>
          <w:tab/>
        </w:r>
        <w:r w:rsidR="0082652F">
          <w:rPr>
            <w:webHidden/>
          </w:rPr>
          <w:fldChar w:fldCharType="begin"/>
        </w:r>
        <w:r w:rsidR="0082652F">
          <w:rPr>
            <w:webHidden/>
          </w:rPr>
          <w:instrText xml:space="preserve"> PAGEREF _Toc380842689 \h </w:instrText>
        </w:r>
        <w:r w:rsidR="0082652F">
          <w:rPr>
            <w:webHidden/>
          </w:rPr>
        </w:r>
        <w:r w:rsidR="0082652F">
          <w:rPr>
            <w:webHidden/>
          </w:rPr>
          <w:fldChar w:fldCharType="separate"/>
        </w:r>
        <w:r w:rsidR="0082652F">
          <w:rPr>
            <w:webHidden/>
          </w:rPr>
          <w:t>12</w:t>
        </w:r>
        <w:r w:rsidR="0082652F">
          <w:rPr>
            <w:webHidden/>
          </w:rPr>
          <w:fldChar w:fldCharType="end"/>
        </w:r>
      </w:hyperlink>
    </w:p>
    <w:p w:rsidR="0082652F" w:rsidRDefault="00150F24">
      <w:pPr>
        <w:pStyle w:val="TOC1"/>
        <w:rPr>
          <w:rFonts w:asciiTheme="minorHAnsi" w:eastAsiaTheme="minorEastAsia" w:hAnsiTheme="minorHAnsi" w:cstheme="minorBidi"/>
          <w:b w:val="0"/>
          <w:sz w:val="22"/>
          <w:szCs w:val="22"/>
        </w:rPr>
      </w:pPr>
      <w:hyperlink w:anchor="_Toc380842690" w:history="1">
        <w:r w:rsidR="0082652F" w:rsidRPr="00AD20B1">
          <w:rPr>
            <w:rStyle w:val="Hyperlink"/>
          </w:rPr>
          <w:t>Appendix</w:t>
        </w:r>
        <w:r w:rsidR="0082652F">
          <w:rPr>
            <w:webHidden/>
          </w:rPr>
          <w:tab/>
        </w:r>
        <w:r w:rsidR="0082652F">
          <w:rPr>
            <w:webHidden/>
          </w:rPr>
          <w:fldChar w:fldCharType="begin"/>
        </w:r>
        <w:r w:rsidR="0082652F">
          <w:rPr>
            <w:webHidden/>
          </w:rPr>
          <w:instrText xml:space="preserve"> PAGEREF _Toc380842690 \h </w:instrText>
        </w:r>
        <w:r w:rsidR="0082652F">
          <w:rPr>
            <w:webHidden/>
          </w:rPr>
        </w:r>
        <w:r w:rsidR="0082652F">
          <w:rPr>
            <w:webHidden/>
          </w:rPr>
          <w:fldChar w:fldCharType="separate"/>
        </w:r>
        <w:r w:rsidR="0082652F">
          <w:rPr>
            <w:webHidden/>
          </w:rPr>
          <w:t>13</w:t>
        </w:r>
        <w:r w:rsidR="0082652F">
          <w:rPr>
            <w:webHidden/>
          </w:rPr>
          <w:fldChar w:fldCharType="end"/>
        </w:r>
      </w:hyperlink>
    </w:p>
    <w:p w:rsidR="0082652F" w:rsidRDefault="00150F24">
      <w:pPr>
        <w:pStyle w:val="TOC1"/>
        <w:rPr>
          <w:rFonts w:asciiTheme="minorHAnsi" w:eastAsiaTheme="minorEastAsia" w:hAnsiTheme="minorHAnsi" w:cstheme="minorBidi"/>
          <w:b w:val="0"/>
          <w:sz w:val="22"/>
          <w:szCs w:val="22"/>
        </w:rPr>
      </w:pPr>
      <w:hyperlink w:anchor="_Toc380842691" w:history="1">
        <w:r w:rsidR="0082652F" w:rsidRPr="00AD20B1">
          <w:rPr>
            <w:rStyle w:val="Hyperlink"/>
          </w:rPr>
          <w:t>Acronyms</w:t>
        </w:r>
        <w:r w:rsidR="0082652F">
          <w:rPr>
            <w:webHidden/>
          </w:rPr>
          <w:tab/>
        </w:r>
        <w:r w:rsidR="0082652F">
          <w:rPr>
            <w:webHidden/>
          </w:rPr>
          <w:fldChar w:fldCharType="begin"/>
        </w:r>
        <w:r w:rsidR="0082652F">
          <w:rPr>
            <w:webHidden/>
          </w:rPr>
          <w:instrText xml:space="preserve"> PAGEREF _Toc380842691 \h </w:instrText>
        </w:r>
        <w:r w:rsidR="0082652F">
          <w:rPr>
            <w:webHidden/>
          </w:rPr>
        </w:r>
        <w:r w:rsidR="0082652F">
          <w:rPr>
            <w:webHidden/>
          </w:rPr>
          <w:fldChar w:fldCharType="separate"/>
        </w:r>
        <w:r w:rsidR="0082652F">
          <w:rPr>
            <w:webHidden/>
          </w:rPr>
          <w:t>16</w:t>
        </w:r>
        <w:r w:rsidR="0082652F">
          <w:rPr>
            <w:webHidden/>
          </w:rPr>
          <w:fldChar w:fldCharType="end"/>
        </w:r>
      </w:hyperlink>
    </w:p>
    <w:p w:rsidR="0082652F" w:rsidRDefault="00150F24">
      <w:pPr>
        <w:pStyle w:val="TOC1"/>
        <w:rPr>
          <w:rFonts w:asciiTheme="minorHAnsi" w:eastAsiaTheme="minorEastAsia" w:hAnsiTheme="minorHAnsi" w:cstheme="minorBidi"/>
          <w:b w:val="0"/>
          <w:sz w:val="22"/>
          <w:szCs w:val="22"/>
        </w:rPr>
      </w:pPr>
      <w:hyperlink w:anchor="_Toc380842692" w:history="1">
        <w:r w:rsidR="0082652F" w:rsidRPr="00AD20B1">
          <w:rPr>
            <w:rStyle w:val="Hyperlink"/>
          </w:rPr>
          <w:t>Glossary</w:t>
        </w:r>
        <w:r w:rsidR="0082652F">
          <w:rPr>
            <w:webHidden/>
          </w:rPr>
          <w:tab/>
        </w:r>
        <w:r w:rsidR="0082652F">
          <w:rPr>
            <w:webHidden/>
          </w:rPr>
          <w:fldChar w:fldCharType="begin"/>
        </w:r>
        <w:r w:rsidR="0082652F">
          <w:rPr>
            <w:webHidden/>
          </w:rPr>
          <w:instrText xml:space="preserve"> PAGEREF _Toc380842692 \h </w:instrText>
        </w:r>
        <w:r w:rsidR="0082652F">
          <w:rPr>
            <w:webHidden/>
          </w:rPr>
        </w:r>
        <w:r w:rsidR="0082652F">
          <w:rPr>
            <w:webHidden/>
          </w:rPr>
          <w:fldChar w:fldCharType="separate"/>
        </w:r>
        <w:r w:rsidR="0082652F">
          <w:rPr>
            <w:webHidden/>
          </w:rPr>
          <w:t>18</w:t>
        </w:r>
        <w:r w:rsidR="0082652F">
          <w:rPr>
            <w:webHidden/>
          </w:rPr>
          <w:fldChar w:fldCharType="end"/>
        </w:r>
      </w:hyperlink>
    </w:p>
    <w:p w:rsidR="0082652F" w:rsidRDefault="00150F24">
      <w:pPr>
        <w:pStyle w:val="TOC1"/>
        <w:rPr>
          <w:rFonts w:asciiTheme="minorHAnsi" w:eastAsiaTheme="minorEastAsia" w:hAnsiTheme="minorHAnsi" w:cstheme="minorBidi"/>
          <w:b w:val="0"/>
          <w:sz w:val="22"/>
          <w:szCs w:val="22"/>
        </w:rPr>
      </w:pPr>
      <w:hyperlink w:anchor="_Toc380842693" w:history="1">
        <w:r w:rsidR="0082652F" w:rsidRPr="00AD20B1">
          <w:rPr>
            <w:rStyle w:val="Hyperlink"/>
          </w:rPr>
          <w:t>Referenced Documents</w:t>
        </w:r>
        <w:r w:rsidR="0082652F">
          <w:rPr>
            <w:webHidden/>
          </w:rPr>
          <w:tab/>
        </w:r>
        <w:r w:rsidR="0082652F">
          <w:rPr>
            <w:webHidden/>
          </w:rPr>
          <w:fldChar w:fldCharType="begin"/>
        </w:r>
        <w:r w:rsidR="0082652F">
          <w:rPr>
            <w:webHidden/>
          </w:rPr>
          <w:instrText xml:space="preserve"> PAGEREF _Toc380842693 \h </w:instrText>
        </w:r>
        <w:r w:rsidR="0082652F">
          <w:rPr>
            <w:webHidden/>
          </w:rPr>
        </w:r>
        <w:r w:rsidR="0082652F">
          <w:rPr>
            <w:webHidden/>
          </w:rPr>
          <w:fldChar w:fldCharType="separate"/>
        </w:r>
        <w:r w:rsidR="0082652F">
          <w:rPr>
            <w:webHidden/>
          </w:rPr>
          <w:t>19</w:t>
        </w:r>
        <w:r w:rsidR="0082652F">
          <w:rPr>
            <w:webHidden/>
          </w:rPr>
          <w:fldChar w:fldCharType="end"/>
        </w:r>
      </w:hyperlink>
    </w:p>
    <w:p w:rsidR="0082652F" w:rsidRDefault="00150F24">
      <w:pPr>
        <w:pStyle w:val="TOC1"/>
        <w:rPr>
          <w:rFonts w:asciiTheme="minorHAnsi" w:eastAsiaTheme="minorEastAsia" w:hAnsiTheme="minorHAnsi" w:cstheme="minorBidi"/>
          <w:b w:val="0"/>
          <w:sz w:val="22"/>
          <w:szCs w:val="22"/>
        </w:rPr>
      </w:pPr>
      <w:hyperlink w:anchor="_Toc380842694" w:history="1">
        <w:r w:rsidR="0082652F" w:rsidRPr="00AD20B1">
          <w:rPr>
            <w:rStyle w:val="Hyperlink"/>
          </w:rPr>
          <w:t>Record of Changes</w:t>
        </w:r>
        <w:r w:rsidR="0082652F">
          <w:rPr>
            <w:webHidden/>
          </w:rPr>
          <w:tab/>
        </w:r>
        <w:r w:rsidR="0082652F">
          <w:rPr>
            <w:webHidden/>
          </w:rPr>
          <w:fldChar w:fldCharType="begin"/>
        </w:r>
        <w:r w:rsidR="0082652F">
          <w:rPr>
            <w:webHidden/>
          </w:rPr>
          <w:instrText xml:space="preserve"> PAGEREF _Toc380842694 \h </w:instrText>
        </w:r>
        <w:r w:rsidR="0082652F">
          <w:rPr>
            <w:webHidden/>
          </w:rPr>
        </w:r>
        <w:r w:rsidR="0082652F">
          <w:rPr>
            <w:webHidden/>
          </w:rPr>
          <w:fldChar w:fldCharType="separate"/>
        </w:r>
        <w:r w:rsidR="0082652F">
          <w:rPr>
            <w:webHidden/>
          </w:rPr>
          <w:t>20</w:t>
        </w:r>
        <w:r w:rsidR="0082652F">
          <w:rPr>
            <w:webHidden/>
          </w:rPr>
          <w:fldChar w:fldCharType="end"/>
        </w:r>
      </w:hyperlink>
    </w:p>
    <w:p w:rsidR="0082652F" w:rsidRDefault="00150F24">
      <w:pPr>
        <w:pStyle w:val="TOC1"/>
        <w:rPr>
          <w:rFonts w:asciiTheme="minorHAnsi" w:eastAsiaTheme="minorEastAsia" w:hAnsiTheme="minorHAnsi" w:cstheme="minorBidi"/>
          <w:b w:val="0"/>
          <w:sz w:val="22"/>
          <w:szCs w:val="22"/>
        </w:rPr>
      </w:pPr>
      <w:hyperlink w:anchor="_Toc380842695" w:history="1">
        <w:r w:rsidR="0082652F" w:rsidRPr="00AD20B1">
          <w:rPr>
            <w:rStyle w:val="Hyperlink"/>
          </w:rPr>
          <w:t>Approvals</w:t>
        </w:r>
        <w:r w:rsidR="0082652F">
          <w:rPr>
            <w:webHidden/>
          </w:rPr>
          <w:tab/>
        </w:r>
        <w:r w:rsidR="0082652F">
          <w:rPr>
            <w:webHidden/>
          </w:rPr>
          <w:fldChar w:fldCharType="begin"/>
        </w:r>
        <w:r w:rsidR="0082652F">
          <w:rPr>
            <w:webHidden/>
          </w:rPr>
          <w:instrText xml:space="preserve"> PAGEREF _Toc380842695 \h </w:instrText>
        </w:r>
        <w:r w:rsidR="0082652F">
          <w:rPr>
            <w:webHidden/>
          </w:rPr>
        </w:r>
        <w:r w:rsidR="0082652F">
          <w:rPr>
            <w:webHidden/>
          </w:rPr>
          <w:fldChar w:fldCharType="separate"/>
        </w:r>
        <w:r w:rsidR="0082652F">
          <w:rPr>
            <w:webHidden/>
          </w:rPr>
          <w:t>21</w:t>
        </w:r>
        <w:r w:rsidR="0082652F">
          <w:rPr>
            <w:webHidden/>
          </w:rPr>
          <w:fldChar w:fldCharType="end"/>
        </w:r>
      </w:hyperlink>
    </w:p>
    <w:p w:rsidR="008E64DE" w:rsidRDefault="00117738">
      <w:pPr>
        <w:rPr>
          <w:b/>
          <w:noProof/>
          <w:sz w:val="26"/>
        </w:rPr>
      </w:pPr>
      <w:r>
        <w:rPr>
          <w:b/>
          <w:noProof/>
          <w:sz w:val="26"/>
        </w:rPr>
        <w:fldChar w:fldCharType="end"/>
      </w:r>
    </w:p>
    <w:p w:rsidR="0082652F" w:rsidRPr="008E64DE" w:rsidRDefault="0082652F">
      <w:pPr>
        <w:rPr>
          <w:b/>
          <w:noProof/>
          <w:sz w:val="26"/>
        </w:rPr>
      </w:pPr>
    </w:p>
    <w:p w:rsidR="008F03D1" w:rsidRDefault="008F03D1">
      <w:pPr>
        <w:pStyle w:val="FrontMatterHeader"/>
      </w:pPr>
      <w:bookmarkStart w:id="3" w:name="_Toc278187083"/>
      <w:bookmarkStart w:id="4" w:name="_Toc278189219"/>
      <w:bookmarkStart w:id="5" w:name="_Toc497634056"/>
      <w:bookmarkStart w:id="6" w:name="_Toc498235584"/>
      <w:bookmarkStart w:id="7" w:name="_Toc498325024"/>
      <w:bookmarkStart w:id="8" w:name="_Toc499106663"/>
      <w:r>
        <w:t>List of Figures</w:t>
      </w:r>
      <w:bookmarkEnd w:id="3"/>
      <w:bookmarkEnd w:id="4"/>
    </w:p>
    <w:p w:rsidR="000745AE" w:rsidRPr="002F029E" w:rsidRDefault="000745AE" w:rsidP="000745AE">
      <w:pPr>
        <w:pStyle w:val="StyleInfoBlueArialLeftLeft0After12pt"/>
        <w:rPr>
          <w:rFonts w:cs="Arial"/>
          <w:i w:val="0"/>
          <w:color w:val="auto"/>
        </w:rPr>
      </w:pPr>
      <w:r w:rsidRPr="002F029E">
        <w:rPr>
          <w:rFonts w:cs="Arial"/>
          <w:i w:val="0"/>
          <w:color w:val="auto"/>
        </w:rPr>
        <w:t>Figure 1: Survey Administration Graphic Depiction</w:t>
      </w:r>
      <w:r>
        <w:rPr>
          <w:rFonts w:cs="Arial"/>
          <w:i w:val="0"/>
          <w:color w:val="auto"/>
        </w:rPr>
        <w:t>…………………………………………5</w:t>
      </w:r>
    </w:p>
    <w:p w:rsidR="000745AE" w:rsidRPr="002F029E" w:rsidRDefault="000745AE" w:rsidP="000745AE">
      <w:pPr>
        <w:pStyle w:val="StyleInfoBlueArialLeftLeft0After12pt"/>
        <w:rPr>
          <w:rFonts w:cs="Arial"/>
          <w:i w:val="0"/>
          <w:color w:val="auto"/>
        </w:rPr>
      </w:pPr>
      <w:r w:rsidRPr="002F029E">
        <w:rPr>
          <w:rFonts w:cs="Arial"/>
          <w:i w:val="0"/>
          <w:color w:val="auto"/>
        </w:rPr>
        <w:t>Figure 2: Survey User Graphic Depiction</w:t>
      </w:r>
      <w:r>
        <w:rPr>
          <w:rFonts w:cs="Arial"/>
          <w:i w:val="0"/>
          <w:color w:val="auto"/>
        </w:rPr>
        <w:t>…………………………………………………….6</w:t>
      </w:r>
    </w:p>
    <w:p w:rsidR="008F1C07" w:rsidRDefault="008F1C07"/>
    <w:p w:rsidR="003E4887" w:rsidRDefault="003E4887" w:rsidP="008F1C07"/>
    <w:p w:rsidR="008F03D1" w:rsidRDefault="008F03D1">
      <w:pPr>
        <w:pStyle w:val="FrontMatterHeader"/>
      </w:pPr>
      <w:bookmarkStart w:id="9" w:name="_Toc278187084"/>
      <w:bookmarkStart w:id="10" w:name="_Toc278189220"/>
      <w:r>
        <w:t>List of Tables</w:t>
      </w:r>
      <w:bookmarkEnd w:id="9"/>
      <w:bookmarkEnd w:id="10"/>
    </w:p>
    <w:p w:rsidR="000745AE" w:rsidRDefault="000745AE" w:rsidP="000745AE">
      <w:pPr>
        <w:pStyle w:val="TableofFigures"/>
      </w:pPr>
      <w:r w:rsidRPr="008C5951">
        <w:t xml:space="preserve">Table </w:t>
      </w:r>
      <w:r>
        <w:t>1</w:t>
      </w:r>
      <w:r w:rsidRPr="008C5951">
        <w:t>:</w:t>
      </w:r>
      <w:r>
        <w:t xml:space="preserve"> Survey Categories</w:t>
      </w:r>
      <w:r w:rsidRPr="008C5951">
        <w:rPr>
          <w:webHidden/>
        </w:rPr>
        <w:tab/>
      </w:r>
      <w:r>
        <w:rPr>
          <w:webHidden/>
        </w:rPr>
        <w:t>7</w:t>
      </w:r>
    </w:p>
    <w:p w:rsidR="000745AE" w:rsidRDefault="000745AE" w:rsidP="000745AE">
      <w:pPr>
        <w:pStyle w:val="TableofFigures"/>
        <w:rPr>
          <w:rFonts w:asciiTheme="minorHAnsi" w:eastAsiaTheme="minorEastAsia" w:hAnsiTheme="minorHAnsi" w:cstheme="minorBidi"/>
          <w:sz w:val="22"/>
          <w:szCs w:val="22"/>
        </w:rPr>
      </w:pPr>
      <w:r>
        <w:fldChar w:fldCharType="begin"/>
      </w:r>
      <w:r>
        <w:instrText xml:space="preserve"> TOC \h \z \t "Caption" \c "Table" </w:instrText>
      </w:r>
      <w:r>
        <w:fldChar w:fldCharType="separate"/>
      </w:r>
      <w:hyperlink w:anchor="_Toc321844582" w:history="1">
        <w:r w:rsidRPr="00E46212">
          <w:rPr>
            <w:rStyle w:val="Hyperlink"/>
          </w:rPr>
          <w:t xml:space="preserve">Table </w:t>
        </w:r>
        <w:r>
          <w:rPr>
            <w:rStyle w:val="Hyperlink"/>
          </w:rPr>
          <w:t>2</w:t>
        </w:r>
        <w:r w:rsidRPr="00E46212">
          <w:rPr>
            <w:rStyle w:val="Hyperlink"/>
          </w:rPr>
          <w:t>: Support Points of Contact</w:t>
        </w:r>
        <w:r>
          <w:rPr>
            <w:webHidden/>
          </w:rPr>
          <w:tab/>
        </w:r>
        <w:r>
          <w:rPr>
            <w:webHidden/>
          </w:rPr>
          <w:fldChar w:fldCharType="begin"/>
        </w:r>
        <w:r>
          <w:rPr>
            <w:webHidden/>
          </w:rPr>
          <w:instrText xml:space="preserve"> PAGEREF _Toc321844582 \h </w:instrText>
        </w:r>
        <w:r>
          <w:rPr>
            <w:webHidden/>
          </w:rPr>
        </w:r>
        <w:r>
          <w:rPr>
            <w:webHidden/>
          </w:rPr>
          <w:fldChar w:fldCharType="separate"/>
        </w:r>
        <w:r>
          <w:rPr>
            <w:webHidden/>
          </w:rPr>
          <w:t>8</w:t>
        </w:r>
        <w:r>
          <w:rPr>
            <w:webHidden/>
          </w:rPr>
          <w:fldChar w:fldCharType="end"/>
        </w:r>
      </w:hyperlink>
    </w:p>
    <w:p w:rsidR="000745AE" w:rsidRDefault="00150F24" w:rsidP="000745AE">
      <w:pPr>
        <w:pStyle w:val="TableofFigures"/>
      </w:pPr>
      <w:hyperlink w:anchor="_Toc321844583" w:history="1">
        <w:r w:rsidR="000745AE" w:rsidRPr="00E46212">
          <w:rPr>
            <w:rStyle w:val="Hyperlink"/>
          </w:rPr>
          <w:t xml:space="preserve">Table </w:t>
        </w:r>
        <w:r w:rsidR="000745AE">
          <w:rPr>
            <w:rStyle w:val="Hyperlink"/>
          </w:rPr>
          <w:t>3</w:t>
        </w:r>
        <w:r w:rsidR="000745AE" w:rsidRPr="00E46212">
          <w:rPr>
            <w:rStyle w:val="Hyperlink"/>
          </w:rPr>
          <w:t>: Acronyms</w:t>
        </w:r>
        <w:r w:rsidR="000745AE">
          <w:rPr>
            <w:webHidden/>
          </w:rPr>
          <w:tab/>
        </w:r>
        <w:r w:rsidR="000745AE">
          <w:rPr>
            <w:webHidden/>
          </w:rPr>
          <w:fldChar w:fldCharType="begin"/>
        </w:r>
        <w:r w:rsidR="000745AE">
          <w:rPr>
            <w:webHidden/>
          </w:rPr>
          <w:instrText xml:space="preserve"> PAGEREF _Toc321844583 \h </w:instrText>
        </w:r>
        <w:r w:rsidR="000745AE">
          <w:rPr>
            <w:webHidden/>
          </w:rPr>
        </w:r>
        <w:r w:rsidR="000745AE">
          <w:rPr>
            <w:webHidden/>
          </w:rPr>
          <w:fldChar w:fldCharType="separate"/>
        </w:r>
        <w:r w:rsidR="000745AE">
          <w:rPr>
            <w:webHidden/>
          </w:rPr>
          <w:t>12</w:t>
        </w:r>
        <w:r w:rsidR="000745AE">
          <w:rPr>
            <w:webHidden/>
          </w:rPr>
          <w:fldChar w:fldCharType="end"/>
        </w:r>
      </w:hyperlink>
    </w:p>
    <w:p w:rsidR="000745AE" w:rsidRDefault="00150F24" w:rsidP="000745AE">
      <w:pPr>
        <w:pStyle w:val="TableofFigures"/>
        <w:rPr>
          <w:rFonts w:asciiTheme="minorHAnsi" w:eastAsiaTheme="minorEastAsia" w:hAnsiTheme="minorHAnsi" w:cstheme="minorBidi"/>
          <w:sz w:val="22"/>
          <w:szCs w:val="22"/>
        </w:rPr>
      </w:pPr>
      <w:hyperlink w:anchor="_Toc321844586" w:history="1">
        <w:r w:rsidR="000745AE" w:rsidRPr="00E46212">
          <w:rPr>
            <w:rStyle w:val="Hyperlink"/>
          </w:rPr>
          <w:t xml:space="preserve">Table </w:t>
        </w:r>
        <w:r w:rsidR="000745AE">
          <w:rPr>
            <w:rStyle w:val="Hyperlink"/>
          </w:rPr>
          <w:t>4</w:t>
        </w:r>
        <w:r w:rsidR="000745AE" w:rsidRPr="00E46212">
          <w:rPr>
            <w:rStyle w:val="Hyperlink"/>
          </w:rPr>
          <w:t>: Record of Changes</w:t>
        </w:r>
        <w:r w:rsidR="000745AE">
          <w:rPr>
            <w:webHidden/>
          </w:rPr>
          <w:tab/>
        </w:r>
        <w:r w:rsidR="000745AE">
          <w:rPr>
            <w:webHidden/>
          </w:rPr>
          <w:fldChar w:fldCharType="begin"/>
        </w:r>
        <w:r w:rsidR="000745AE">
          <w:rPr>
            <w:webHidden/>
          </w:rPr>
          <w:instrText xml:space="preserve"> PAGEREF _Toc321844586 \h </w:instrText>
        </w:r>
        <w:r w:rsidR="000745AE">
          <w:rPr>
            <w:webHidden/>
          </w:rPr>
        </w:r>
        <w:r w:rsidR="000745AE">
          <w:rPr>
            <w:webHidden/>
          </w:rPr>
          <w:fldChar w:fldCharType="separate"/>
        </w:r>
        <w:r w:rsidR="000745AE">
          <w:rPr>
            <w:webHidden/>
          </w:rPr>
          <w:t>14</w:t>
        </w:r>
        <w:r w:rsidR="000745AE">
          <w:rPr>
            <w:webHidden/>
          </w:rPr>
          <w:fldChar w:fldCharType="end"/>
        </w:r>
      </w:hyperlink>
    </w:p>
    <w:p w:rsidR="00E72C59" w:rsidRDefault="000745AE" w:rsidP="000745AE">
      <w:pPr>
        <w:rPr>
          <w:noProof/>
          <w:sz w:val="24"/>
        </w:rPr>
      </w:pPr>
      <w:r>
        <w:rPr>
          <w:noProof/>
          <w:sz w:val="24"/>
        </w:rPr>
        <w:fldChar w:fldCharType="end"/>
      </w:r>
    </w:p>
    <w:p w:rsidR="00E72C59" w:rsidRDefault="00E72C59">
      <w:pPr>
        <w:spacing w:before="0" w:after="0"/>
        <w:rPr>
          <w:noProof/>
          <w:sz w:val="24"/>
        </w:rPr>
      </w:pPr>
      <w:r>
        <w:rPr>
          <w:noProof/>
          <w:sz w:val="24"/>
        </w:rPr>
        <w:br w:type="page"/>
      </w:r>
    </w:p>
    <w:p w:rsidR="005112C8" w:rsidRDefault="005112C8" w:rsidP="005112C8">
      <w:pPr>
        <w:pStyle w:val="FrontMatterHeader"/>
        <w:rPr>
          <w:rFonts w:cs="Arial"/>
          <w:szCs w:val="22"/>
        </w:rPr>
        <w:sectPr w:rsidR="005112C8" w:rsidSect="006F1044">
          <w:headerReference w:type="default" r:id="rId15"/>
          <w:footerReference w:type="default" r:id="rId16"/>
          <w:headerReference w:type="first" r:id="rId17"/>
          <w:footerReference w:type="first" r:id="rId18"/>
          <w:pgSz w:w="12240" w:h="15840" w:code="1"/>
          <w:pgMar w:top="1440" w:right="1440" w:bottom="1440" w:left="1440" w:header="504" w:footer="504" w:gutter="0"/>
          <w:pgNumType w:fmt="lowerRoman"/>
          <w:cols w:space="720"/>
          <w:docGrid w:linePitch="299"/>
        </w:sectPr>
      </w:pPr>
      <w:bookmarkStart w:id="11" w:name="_Toc278187080"/>
      <w:bookmarkStart w:id="12" w:name="_Toc278189216"/>
    </w:p>
    <w:p w:rsidR="00721854" w:rsidRDefault="000A25A5" w:rsidP="00D51F99">
      <w:pPr>
        <w:pStyle w:val="Heading1"/>
      </w:pPr>
      <w:bookmarkStart w:id="13" w:name="_Toc380842669"/>
      <w:bookmarkStart w:id="14" w:name="_Toc497871702"/>
      <w:bookmarkStart w:id="15" w:name="_Toc497872046"/>
      <w:bookmarkStart w:id="16" w:name="_Toc497872814"/>
      <w:bookmarkStart w:id="17" w:name="_Toc497872969"/>
      <w:bookmarkStart w:id="18" w:name="_Toc497873017"/>
      <w:bookmarkEnd w:id="5"/>
      <w:bookmarkEnd w:id="6"/>
      <w:bookmarkEnd w:id="7"/>
      <w:bookmarkEnd w:id="8"/>
      <w:bookmarkEnd w:id="11"/>
      <w:bookmarkEnd w:id="12"/>
      <w:r>
        <w:t>Introduction</w:t>
      </w:r>
      <w:bookmarkEnd w:id="13"/>
    </w:p>
    <w:p w:rsidR="000745AE" w:rsidRPr="00394FFF" w:rsidRDefault="000745AE" w:rsidP="000745AE">
      <w:pPr>
        <w:pStyle w:val="StyleInfoBlueArialLeftLeft0After12pt"/>
        <w:rPr>
          <w:rFonts w:ascii="Times New Roman" w:hAnsi="Times New Roman"/>
          <w:i w:val="0"/>
          <w:color w:val="auto"/>
        </w:rPr>
      </w:pPr>
      <w:bookmarkStart w:id="19" w:name="_Toc288057811"/>
      <w:bookmarkStart w:id="20" w:name="_Toc288057812"/>
      <w:bookmarkStart w:id="21" w:name="_Toc288057813"/>
      <w:bookmarkStart w:id="22" w:name="_Toc288057814"/>
      <w:bookmarkStart w:id="23" w:name="_Toc288057839"/>
      <w:bookmarkStart w:id="24" w:name="_Toc288057840"/>
      <w:bookmarkStart w:id="25" w:name="_Toc490026795"/>
      <w:bookmarkEnd w:id="14"/>
      <w:bookmarkEnd w:id="15"/>
      <w:bookmarkEnd w:id="16"/>
      <w:bookmarkEnd w:id="17"/>
      <w:bookmarkEnd w:id="18"/>
      <w:bookmarkEnd w:id="19"/>
      <w:bookmarkEnd w:id="20"/>
      <w:bookmarkEnd w:id="21"/>
      <w:bookmarkEnd w:id="22"/>
      <w:bookmarkEnd w:id="23"/>
      <w:bookmarkEnd w:id="24"/>
      <w:r>
        <w:rPr>
          <w:rFonts w:ascii="Times New Roman" w:hAnsi="Times New Roman"/>
          <w:i w:val="0"/>
          <w:color w:val="auto"/>
        </w:rPr>
        <w:t>The Physician Quality Reporting System (PQRS)/</w:t>
      </w:r>
      <w:r w:rsidRPr="00394FFF">
        <w:rPr>
          <w:rFonts w:ascii="Times New Roman" w:hAnsi="Times New Roman"/>
          <w:i w:val="0"/>
          <w:color w:val="auto"/>
        </w:rPr>
        <w:t>Electronic Prescribing (eRx) Programs</w:t>
      </w:r>
      <w:r>
        <w:rPr>
          <w:rFonts w:ascii="Times New Roman" w:hAnsi="Times New Roman"/>
          <w:i w:val="0"/>
          <w:color w:val="auto"/>
        </w:rPr>
        <w:t xml:space="preserve"> Electronic Survey (Survey)</w:t>
      </w:r>
      <w:r w:rsidRPr="00394FFF">
        <w:rPr>
          <w:rFonts w:ascii="Times New Roman" w:hAnsi="Times New Roman"/>
          <w:i w:val="0"/>
          <w:color w:val="auto"/>
        </w:rPr>
        <w:t xml:space="preserve"> </w:t>
      </w:r>
      <w:r>
        <w:rPr>
          <w:rFonts w:ascii="Times New Roman" w:hAnsi="Times New Roman"/>
          <w:i w:val="0"/>
          <w:color w:val="auto"/>
        </w:rPr>
        <w:t xml:space="preserve">for Registries </w:t>
      </w:r>
      <w:r w:rsidRPr="00394FFF">
        <w:rPr>
          <w:rFonts w:ascii="Times New Roman" w:hAnsi="Times New Roman"/>
          <w:i w:val="0"/>
          <w:color w:val="auto"/>
        </w:rPr>
        <w:t>was developed under CMS’ guidance as they continue to work towards improving data quality from the Registry reporting option for the PQRS and eRx programs. The survey is a data collection tool to facilitate the identification,  creation and deployment of process improvements, as well as the development of data quality recommendations for CMS, as the agency moves towards value based purchasing and as they expand public reporting of performance information on Physician Compare.</w:t>
      </w:r>
    </w:p>
    <w:p w:rsidR="000745AE" w:rsidRDefault="000745AE" w:rsidP="000745AE">
      <w:pPr>
        <w:pStyle w:val="Heading2"/>
      </w:pPr>
      <w:bookmarkStart w:id="26" w:name="_Toc380842670"/>
      <w:r>
        <w:t>Purpose of this Document</w:t>
      </w:r>
      <w:bookmarkEnd w:id="26"/>
    </w:p>
    <w:p w:rsidR="000745AE" w:rsidRPr="00370AF5" w:rsidRDefault="000745AE" w:rsidP="000745AE">
      <w:pPr>
        <w:rPr>
          <w:rFonts w:ascii="Times New Roman" w:hAnsi="Times New Roman"/>
          <w:sz w:val="24"/>
        </w:rPr>
      </w:pPr>
      <w:r w:rsidRPr="00370AF5">
        <w:rPr>
          <w:rFonts w:ascii="Times New Roman" w:hAnsi="Times New Roman"/>
          <w:sz w:val="24"/>
        </w:rPr>
        <w:t>This User Guide provides users</w:t>
      </w:r>
      <w:r>
        <w:rPr>
          <w:rFonts w:ascii="Times New Roman" w:hAnsi="Times New Roman"/>
          <w:sz w:val="24"/>
        </w:rPr>
        <w:t xml:space="preserve"> </w:t>
      </w:r>
      <w:r w:rsidRPr="00370AF5">
        <w:rPr>
          <w:rFonts w:ascii="Times New Roman" w:hAnsi="Times New Roman"/>
          <w:sz w:val="24"/>
        </w:rPr>
        <w:t>with the information necessary to complete an electronic survey to include logging in, navigating within the</w:t>
      </w:r>
      <w:r>
        <w:rPr>
          <w:rFonts w:ascii="Times New Roman" w:hAnsi="Times New Roman"/>
          <w:sz w:val="24"/>
        </w:rPr>
        <w:t xml:space="preserve"> survey</w:t>
      </w:r>
      <w:r w:rsidRPr="00370AF5">
        <w:rPr>
          <w:rFonts w:ascii="Times New Roman" w:hAnsi="Times New Roman"/>
          <w:sz w:val="24"/>
        </w:rPr>
        <w:t xml:space="preserve"> application</w:t>
      </w:r>
      <w:r>
        <w:rPr>
          <w:rFonts w:ascii="Times New Roman" w:hAnsi="Times New Roman"/>
          <w:sz w:val="24"/>
        </w:rPr>
        <w:t>,</w:t>
      </w:r>
      <w:r w:rsidRPr="00370AF5">
        <w:rPr>
          <w:rFonts w:ascii="Times New Roman" w:hAnsi="Times New Roman"/>
          <w:sz w:val="24"/>
        </w:rPr>
        <w:t xml:space="preserve"> and submitting a final survey.</w:t>
      </w:r>
    </w:p>
    <w:p w:rsidR="000745AE" w:rsidRDefault="000745AE" w:rsidP="000745AE">
      <w:pPr>
        <w:pStyle w:val="Heading2"/>
      </w:pPr>
      <w:bookmarkStart w:id="27" w:name="_Toc380842671"/>
      <w:r>
        <w:t>Intended Audience of this Document</w:t>
      </w:r>
      <w:bookmarkEnd w:id="27"/>
    </w:p>
    <w:p w:rsidR="000745AE" w:rsidRPr="00370AF5" w:rsidRDefault="000745AE" w:rsidP="000745AE">
      <w:pPr>
        <w:rPr>
          <w:rFonts w:ascii="Times New Roman" w:hAnsi="Times New Roman"/>
          <w:b/>
          <w:i/>
          <w:sz w:val="36"/>
        </w:rPr>
      </w:pPr>
      <w:r w:rsidRPr="00370AF5">
        <w:rPr>
          <w:rFonts w:ascii="Times New Roman" w:hAnsi="Times New Roman"/>
          <w:sz w:val="24"/>
        </w:rPr>
        <w:t>The intended audience for this document is u</w:t>
      </w:r>
      <w:r>
        <w:rPr>
          <w:rFonts w:ascii="Times New Roman" w:hAnsi="Times New Roman"/>
          <w:sz w:val="24"/>
        </w:rPr>
        <w:t xml:space="preserve">sers </w:t>
      </w:r>
      <w:r w:rsidRPr="00370AF5">
        <w:rPr>
          <w:rFonts w:ascii="Times New Roman" w:hAnsi="Times New Roman"/>
          <w:sz w:val="24"/>
        </w:rPr>
        <w:t xml:space="preserve">who are responsible for the compilation and submission of data </w:t>
      </w:r>
      <w:r>
        <w:rPr>
          <w:rFonts w:ascii="Times New Roman" w:hAnsi="Times New Roman"/>
          <w:sz w:val="24"/>
        </w:rPr>
        <w:t>using</w:t>
      </w:r>
      <w:r w:rsidRPr="00370AF5">
        <w:rPr>
          <w:rFonts w:ascii="Times New Roman" w:hAnsi="Times New Roman"/>
          <w:sz w:val="24"/>
        </w:rPr>
        <w:t xml:space="preserve"> the</w:t>
      </w:r>
      <w:r>
        <w:rPr>
          <w:rFonts w:ascii="Times New Roman" w:hAnsi="Times New Roman"/>
          <w:sz w:val="24"/>
        </w:rPr>
        <w:t xml:space="preserve"> </w:t>
      </w:r>
      <w:r w:rsidRPr="00CF07C9">
        <w:rPr>
          <w:rFonts w:ascii="Times New Roman" w:hAnsi="Times New Roman"/>
          <w:sz w:val="24"/>
        </w:rPr>
        <w:t>Registry reporting option for the PQRS and eRx programs</w:t>
      </w:r>
      <w:r>
        <w:rPr>
          <w:rFonts w:ascii="Times New Roman" w:hAnsi="Times New Roman"/>
          <w:sz w:val="24"/>
        </w:rPr>
        <w:t>.</w:t>
      </w:r>
      <w:r w:rsidRPr="00370AF5">
        <w:rPr>
          <w:rFonts w:ascii="Times New Roman" w:hAnsi="Times New Roman"/>
          <w:sz w:val="24"/>
        </w:rPr>
        <w:t xml:space="preserve"> </w:t>
      </w:r>
    </w:p>
    <w:p w:rsidR="000745AE" w:rsidRPr="003C78C2" w:rsidRDefault="000745AE" w:rsidP="000745AE">
      <w:pPr>
        <w:pStyle w:val="StyleInfoBlueArialLeftLeft0After12pt"/>
        <w:rPr>
          <w:rFonts w:ascii="Arial Narrow" w:hAnsi="Arial Narrow"/>
          <w:b/>
          <w:i w:val="0"/>
          <w:color w:val="auto"/>
          <w:sz w:val="32"/>
        </w:rPr>
      </w:pPr>
      <w:r w:rsidRPr="003C78C2">
        <w:rPr>
          <w:rFonts w:ascii="Arial Narrow" w:hAnsi="Arial Narrow"/>
          <w:b/>
          <w:i w:val="0"/>
          <w:color w:val="auto"/>
          <w:sz w:val="32"/>
        </w:rPr>
        <w:t>1.3</w:t>
      </w:r>
      <w:r w:rsidRPr="003C78C2">
        <w:rPr>
          <w:rFonts w:ascii="Arial Narrow" w:hAnsi="Arial Narrow"/>
          <w:b/>
          <w:i w:val="0"/>
          <w:color w:val="auto"/>
          <w:sz w:val="32"/>
        </w:rPr>
        <w:tab/>
        <w:t xml:space="preserve">Document Security Considerations </w:t>
      </w:r>
    </w:p>
    <w:p w:rsidR="000745AE" w:rsidRPr="00370AF5" w:rsidRDefault="000745AE" w:rsidP="000745AE">
      <w:pPr>
        <w:pStyle w:val="StyleInfoBlueArialLeftLeft0After12pt"/>
        <w:rPr>
          <w:rFonts w:ascii="Times New Roman" w:hAnsi="Times New Roman"/>
          <w:i w:val="0"/>
          <w:iCs w:val="0"/>
          <w:color w:val="auto"/>
        </w:rPr>
      </w:pPr>
      <w:r w:rsidRPr="00370AF5">
        <w:rPr>
          <w:rFonts w:ascii="Times New Roman" w:hAnsi="Times New Roman"/>
          <w:i w:val="0"/>
          <w:iCs w:val="0"/>
          <w:color w:val="auto"/>
        </w:rPr>
        <w:t>There are no privacy or security concerns for this document because it does not contain any Personally Identifiable Information (PII).</w:t>
      </w:r>
    </w:p>
    <w:p w:rsidR="00220648" w:rsidRDefault="000A25A5" w:rsidP="00D51F99">
      <w:pPr>
        <w:pStyle w:val="Heading1"/>
      </w:pPr>
      <w:bookmarkStart w:id="28" w:name="_Toc380842672"/>
      <w:r>
        <w:t>Overview</w:t>
      </w:r>
      <w:bookmarkEnd w:id="28"/>
    </w:p>
    <w:p w:rsidR="000745AE" w:rsidRPr="005400F3" w:rsidRDefault="000745AE" w:rsidP="000745AE">
      <w:pPr>
        <w:pStyle w:val="StyleInfoBlueArialLeftLeft0After12pt"/>
        <w:rPr>
          <w:rFonts w:ascii="Times New Roman" w:hAnsi="Times New Roman"/>
          <w:i w:val="0"/>
          <w:color w:val="auto"/>
        </w:rPr>
      </w:pPr>
      <w:r w:rsidRPr="00011371">
        <w:rPr>
          <w:rFonts w:ascii="Times New Roman" w:hAnsi="Times New Roman"/>
          <w:i w:val="0"/>
          <w:color w:val="auto"/>
        </w:rPr>
        <w:t xml:space="preserve">The </w:t>
      </w:r>
      <w:r>
        <w:rPr>
          <w:rFonts w:ascii="Times New Roman" w:hAnsi="Times New Roman"/>
          <w:i w:val="0"/>
          <w:color w:val="auto"/>
        </w:rPr>
        <w:t>Survey</w:t>
      </w:r>
      <w:r w:rsidRPr="00011371">
        <w:rPr>
          <w:rFonts w:ascii="Times New Roman" w:hAnsi="Times New Roman"/>
          <w:i w:val="0"/>
          <w:color w:val="auto"/>
        </w:rPr>
        <w:t xml:space="preserve"> is a web</w:t>
      </w:r>
      <w:r>
        <w:rPr>
          <w:rFonts w:ascii="Times New Roman" w:hAnsi="Times New Roman"/>
          <w:i w:val="0"/>
          <w:color w:val="auto"/>
        </w:rPr>
        <w:t>-based</w:t>
      </w:r>
      <w:r w:rsidRPr="00011371">
        <w:rPr>
          <w:rFonts w:ascii="Times New Roman" w:hAnsi="Times New Roman"/>
          <w:i w:val="0"/>
          <w:color w:val="auto"/>
        </w:rPr>
        <w:t xml:space="preserve"> application that has a design pre</w:t>
      </w:r>
      <w:r>
        <w:rPr>
          <w:rFonts w:ascii="Times New Roman" w:hAnsi="Times New Roman"/>
          <w:i w:val="0"/>
          <w:color w:val="auto"/>
        </w:rPr>
        <w:t xml:space="preserve">dicated upon role-based access. </w:t>
      </w:r>
      <w:r w:rsidRPr="005400F3">
        <w:rPr>
          <w:rFonts w:ascii="Times New Roman" w:hAnsi="Times New Roman"/>
          <w:i w:val="0"/>
          <w:color w:val="auto"/>
        </w:rPr>
        <w:t>Roles are defined according to job competency, authority, and responsibility. Within the application, the following roles exist:</w:t>
      </w:r>
    </w:p>
    <w:p w:rsidR="000745AE" w:rsidRPr="005400F3" w:rsidRDefault="000745AE" w:rsidP="000745AE">
      <w:pPr>
        <w:pStyle w:val="StyleInfoBlueArialLeftLeft0After12pt"/>
        <w:spacing w:after="0"/>
        <w:rPr>
          <w:rFonts w:ascii="Times New Roman" w:hAnsi="Times New Roman"/>
          <w:i w:val="0"/>
          <w:color w:val="auto"/>
        </w:rPr>
      </w:pPr>
      <w:r w:rsidRPr="005400F3">
        <w:rPr>
          <w:rFonts w:ascii="Times New Roman" w:hAnsi="Times New Roman"/>
          <w:i w:val="0"/>
          <w:color w:val="auto"/>
        </w:rPr>
        <w:t>•</w:t>
      </w:r>
      <w:r w:rsidRPr="005400F3">
        <w:rPr>
          <w:rFonts w:ascii="Times New Roman" w:hAnsi="Times New Roman"/>
          <w:i w:val="0"/>
          <w:color w:val="auto"/>
        </w:rPr>
        <w:tab/>
        <w:t>Administrator</w:t>
      </w:r>
    </w:p>
    <w:p w:rsidR="000745AE" w:rsidRPr="005400F3" w:rsidRDefault="000745AE" w:rsidP="000745AE">
      <w:pPr>
        <w:pStyle w:val="StyleInfoBlueArialLeftLeft0After12pt"/>
        <w:spacing w:after="0"/>
        <w:rPr>
          <w:rFonts w:ascii="Times New Roman" w:hAnsi="Times New Roman"/>
          <w:i w:val="0"/>
          <w:color w:val="auto"/>
        </w:rPr>
      </w:pPr>
      <w:r w:rsidRPr="005400F3">
        <w:rPr>
          <w:rFonts w:ascii="Times New Roman" w:hAnsi="Times New Roman"/>
          <w:i w:val="0"/>
          <w:color w:val="auto"/>
        </w:rPr>
        <w:t>•</w:t>
      </w:r>
      <w:r w:rsidRPr="005400F3">
        <w:rPr>
          <w:rFonts w:ascii="Times New Roman" w:hAnsi="Times New Roman"/>
          <w:i w:val="0"/>
          <w:color w:val="auto"/>
        </w:rPr>
        <w:tab/>
        <w:t>Survey User</w:t>
      </w:r>
    </w:p>
    <w:p w:rsidR="000745AE" w:rsidRDefault="000745AE" w:rsidP="000745AE">
      <w:pPr>
        <w:pStyle w:val="StyleInfoBlueArialLeftLeft0After12pt"/>
        <w:spacing w:after="100" w:afterAutospacing="1"/>
        <w:rPr>
          <w:rFonts w:ascii="Times New Roman" w:hAnsi="Times New Roman"/>
          <w:i w:val="0"/>
          <w:color w:val="auto"/>
        </w:rPr>
      </w:pPr>
      <w:r w:rsidRPr="005400F3">
        <w:rPr>
          <w:rFonts w:ascii="Times New Roman" w:hAnsi="Times New Roman"/>
          <w:i w:val="0"/>
          <w:color w:val="auto"/>
        </w:rPr>
        <w:t>•</w:t>
      </w:r>
      <w:r w:rsidRPr="005400F3">
        <w:rPr>
          <w:rFonts w:ascii="Times New Roman" w:hAnsi="Times New Roman"/>
          <w:i w:val="0"/>
          <w:color w:val="auto"/>
        </w:rPr>
        <w:tab/>
        <w:t>Reports User</w:t>
      </w:r>
    </w:p>
    <w:p w:rsidR="000745AE" w:rsidRDefault="000745AE" w:rsidP="000745AE">
      <w:pPr>
        <w:pStyle w:val="StyleInfoBlueArialLeftLeft0After12pt"/>
        <w:spacing w:after="100" w:afterAutospacing="1"/>
        <w:rPr>
          <w:rFonts w:ascii="Times New Roman" w:hAnsi="Times New Roman"/>
          <w:i w:val="0"/>
          <w:color w:val="auto"/>
        </w:rPr>
      </w:pPr>
      <w:r w:rsidRPr="00011371">
        <w:rPr>
          <w:rFonts w:ascii="Times New Roman" w:hAnsi="Times New Roman"/>
          <w:i w:val="0"/>
          <w:color w:val="auto"/>
        </w:rPr>
        <w:t>This design enables users to carry out a wide range of authorized tasks by dynamically regulating their actions according to flexible functions, relationships, and constraints. Roles can be easily created, changed, or discontinued as the needs of the enterprise evolve, without having to individually update the privileges for every user. At a high level, this means that the amount of functionality available to the Survey Administrator would be different from the functionality available to a Survey User. The following diagrams depict the functionality for each, thus making it “role-based”.</w:t>
      </w:r>
    </w:p>
    <w:p w:rsidR="00C230E5" w:rsidRDefault="00C230E5" w:rsidP="005400F3">
      <w:pPr>
        <w:pStyle w:val="StyleInfoBlueArialLeftLeft0After12pt"/>
        <w:spacing w:after="100" w:afterAutospacing="1"/>
        <w:rPr>
          <w:rFonts w:ascii="Times New Roman" w:hAnsi="Times New Roman"/>
          <w:i w:val="0"/>
          <w:color w:val="auto"/>
        </w:rPr>
      </w:pPr>
    </w:p>
    <w:p w:rsidR="00C230E5" w:rsidRDefault="000745AE" w:rsidP="000745AE">
      <w:pPr>
        <w:pStyle w:val="StyleInfoBlueArialLeftLeft0After12pt"/>
        <w:spacing w:after="100" w:afterAutospacing="1"/>
        <w:jc w:val="center"/>
        <w:rPr>
          <w:b/>
          <w:i w:val="0"/>
          <w:noProof/>
          <w:szCs w:val="24"/>
        </w:rPr>
      </w:pPr>
      <w:r w:rsidRPr="002F029E">
        <w:rPr>
          <w:rFonts w:ascii="Arial Narrow" w:hAnsi="Arial Narrow"/>
          <w:b/>
          <w:i w:val="0"/>
          <w:color w:val="auto"/>
        </w:rPr>
        <w:t>Figure 1: Survey Administration Graphic Depiction</w:t>
      </w:r>
    </w:p>
    <w:p w:rsidR="00C230E5" w:rsidRDefault="00C230E5" w:rsidP="005400F3">
      <w:pPr>
        <w:pStyle w:val="StyleInfoBlueArialLeftLeft0After12pt"/>
        <w:spacing w:after="100" w:afterAutospacing="1"/>
        <w:rPr>
          <w:rFonts w:ascii="Times New Roman" w:hAnsi="Times New Roman"/>
          <w:i w:val="0"/>
          <w:color w:val="auto"/>
        </w:rPr>
      </w:pPr>
      <w:r>
        <w:rPr>
          <w:rFonts w:ascii="Times New Roman" w:hAnsi="Times New Roman"/>
          <w:i w:val="0"/>
          <w:noProof/>
          <w:color w:val="auto"/>
        </w:rPr>
        <w:drawing>
          <wp:inline distT="0" distB="0" distL="0" distR="0" wp14:anchorId="4C16FCA6" wp14:editId="28E757D4">
            <wp:extent cx="5944235" cy="6608445"/>
            <wp:effectExtent l="0" t="0" r="0" b="1905"/>
            <wp:docPr id="6" name="Picture 6" descr="Image details the steps take by the Survey Administrator to develop the survey. The details are not included in this Alt Text box since the purpose of this Guide is for the Survey User." title="Survey Administrato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4235" cy="6608445"/>
                    </a:xfrm>
                    <a:prstGeom prst="rect">
                      <a:avLst/>
                    </a:prstGeom>
                    <a:noFill/>
                  </pic:spPr>
                </pic:pic>
              </a:graphicData>
            </a:graphic>
          </wp:inline>
        </w:drawing>
      </w:r>
    </w:p>
    <w:p w:rsidR="00C230E5" w:rsidRDefault="00C230E5" w:rsidP="005400F3">
      <w:pPr>
        <w:pStyle w:val="StyleInfoBlueArialLeftLeft0After12pt"/>
        <w:rPr>
          <w:rFonts w:ascii="Times New Roman" w:hAnsi="Times New Roman"/>
          <w:i w:val="0"/>
          <w:color w:val="auto"/>
        </w:rPr>
      </w:pPr>
    </w:p>
    <w:p w:rsidR="000745AE" w:rsidRDefault="000745AE" w:rsidP="005400F3">
      <w:pPr>
        <w:pStyle w:val="StyleInfoBlueArialLeftLeft0After12pt"/>
        <w:rPr>
          <w:rFonts w:ascii="Times New Roman" w:hAnsi="Times New Roman"/>
          <w:i w:val="0"/>
          <w:color w:val="auto"/>
        </w:rPr>
      </w:pPr>
    </w:p>
    <w:p w:rsidR="000745AE" w:rsidRDefault="000745AE" w:rsidP="005400F3">
      <w:pPr>
        <w:pStyle w:val="StyleInfoBlueArialLeftLeft0After12pt"/>
        <w:rPr>
          <w:rFonts w:ascii="Times New Roman" w:hAnsi="Times New Roman"/>
          <w:i w:val="0"/>
          <w:color w:val="auto"/>
        </w:rPr>
      </w:pPr>
    </w:p>
    <w:p w:rsidR="000745AE" w:rsidRPr="000745AE" w:rsidRDefault="000745AE" w:rsidP="000745AE">
      <w:pPr>
        <w:pStyle w:val="StyleInfoBlueArialLeftLeft0After12pt"/>
        <w:jc w:val="center"/>
        <w:rPr>
          <w:rFonts w:ascii="Arial Narrow" w:hAnsi="Arial Narrow"/>
          <w:b/>
          <w:i w:val="0"/>
          <w:color w:val="auto"/>
        </w:rPr>
      </w:pPr>
      <w:r w:rsidRPr="002F029E">
        <w:rPr>
          <w:rFonts w:ascii="Arial Narrow" w:hAnsi="Arial Narrow"/>
          <w:b/>
          <w:i w:val="0"/>
          <w:color w:val="auto"/>
        </w:rPr>
        <w:t>Figure 2: Survey User Graphic Depiction</w:t>
      </w:r>
    </w:p>
    <w:p w:rsidR="00C230E5" w:rsidRDefault="00C230E5" w:rsidP="005400F3">
      <w:pPr>
        <w:pStyle w:val="StyleInfoBlueArialLeftLeft0After12pt"/>
        <w:rPr>
          <w:rFonts w:ascii="Times New Roman" w:hAnsi="Times New Roman"/>
          <w:i w:val="0"/>
          <w:color w:val="auto"/>
        </w:rPr>
      </w:pPr>
      <w:r>
        <w:rPr>
          <w:b/>
          <w:i w:val="0"/>
          <w:noProof/>
          <w:szCs w:val="24"/>
        </w:rPr>
        <w:drawing>
          <wp:inline distT="0" distB="0" distL="0" distR="0" wp14:anchorId="4E212C98" wp14:editId="69B88F1E">
            <wp:extent cx="3294529" cy="2514600"/>
            <wp:effectExtent l="0" t="0" r="1270" b="0"/>
            <wp:docPr id="20" name="Picture 20" descr="Image depicts the Survey User being notified by email about the availability of the PQRS Survey. The steps for saving, retrieving, and submitting the Survey are also represented in the image." title="Survey Us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eyUserFunctionality.jpg"/>
                    <pic:cNvPicPr/>
                  </pic:nvPicPr>
                  <pic:blipFill>
                    <a:blip r:embed="rId20">
                      <a:extLst>
                        <a:ext uri="{28A0092B-C50C-407E-A947-70E740481C1C}">
                          <a14:useLocalDpi xmlns:a14="http://schemas.microsoft.com/office/drawing/2010/main" val="0"/>
                        </a:ext>
                      </a:extLst>
                    </a:blip>
                    <a:stretch>
                      <a:fillRect/>
                    </a:stretch>
                  </pic:blipFill>
                  <pic:spPr>
                    <a:xfrm>
                      <a:off x="0" y="0"/>
                      <a:ext cx="3286125" cy="2508186"/>
                    </a:xfrm>
                    <a:prstGeom prst="rect">
                      <a:avLst/>
                    </a:prstGeom>
                  </pic:spPr>
                </pic:pic>
              </a:graphicData>
            </a:graphic>
          </wp:inline>
        </w:drawing>
      </w:r>
    </w:p>
    <w:p w:rsidR="000745AE" w:rsidRDefault="000745AE" w:rsidP="00F279F3">
      <w:pPr>
        <w:pStyle w:val="StyleInfoBlueArialLeftLeft0After12pt"/>
        <w:rPr>
          <w:rFonts w:ascii="Times New Roman" w:hAnsi="Times New Roman"/>
          <w:i w:val="0"/>
          <w:color w:val="auto"/>
        </w:rPr>
      </w:pPr>
      <w:r>
        <w:rPr>
          <w:rFonts w:ascii="Times New Roman" w:hAnsi="Times New Roman"/>
          <w:i w:val="0"/>
          <w:color w:val="auto"/>
        </w:rPr>
        <w:t xml:space="preserve">This User Guide is specific to the features and functionality associated with the Survey User role. </w:t>
      </w:r>
    </w:p>
    <w:p w:rsidR="000745AE" w:rsidRDefault="000745AE" w:rsidP="00F279F3">
      <w:pPr>
        <w:pStyle w:val="StyleInfoBlueArialLeftLeft0After12pt"/>
        <w:rPr>
          <w:rFonts w:ascii="Times New Roman" w:hAnsi="Times New Roman"/>
          <w:i w:val="0"/>
          <w:color w:val="auto"/>
        </w:rPr>
      </w:pPr>
      <w:r>
        <w:rPr>
          <w:rFonts w:ascii="Times New Roman" w:hAnsi="Times New Roman"/>
          <w:i w:val="0"/>
          <w:color w:val="auto"/>
        </w:rPr>
        <w:t xml:space="preserve">Users from </w:t>
      </w:r>
      <w:r w:rsidRPr="00B41113">
        <w:rPr>
          <w:rFonts w:ascii="Times New Roman" w:hAnsi="Times New Roman"/>
          <w:i w:val="0"/>
          <w:color w:val="auto"/>
        </w:rPr>
        <w:t>Registries will access the Survey via a link provided in the invitation email – a system login is not required nor is personal information such as name, phone number</w:t>
      </w:r>
      <w:r>
        <w:rPr>
          <w:rFonts w:ascii="Times New Roman" w:hAnsi="Times New Roman"/>
          <w:i w:val="0"/>
          <w:color w:val="auto"/>
        </w:rPr>
        <w:t>,</w:t>
      </w:r>
      <w:r w:rsidRPr="00B41113">
        <w:rPr>
          <w:rFonts w:ascii="Times New Roman" w:hAnsi="Times New Roman"/>
          <w:i w:val="0"/>
          <w:color w:val="auto"/>
        </w:rPr>
        <w:t xml:space="preserve"> or email address collected. The Survey will, however, display the Registry’s contact details, as they are listed in the Qualified Registries for the 2012 Physician Quality Reporting System (PQRS) and Electronic Prescribing (eRx) Incentive Programs Report, and the user will be asked to validate the information. If any of the information is incorrect, they are asked to contact the survey administrator at surveyadmin@archsystemsinc.com so the appropriate corrections can be made.</w:t>
      </w:r>
    </w:p>
    <w:p w:rsidR="000745AE" w:rsidRDefault="000745AE" w:rsidP="00F279F3">
      <w:pPr>
        <w:pStyle w:val="StyleInfoBlueArialLeftLeft0After12pt"/>
        <w:rPr>
          <w:rFonts w:ascii="Times New Roman" w:hAnsi="Times New Roman"/>
          <w:i w:val="0"/>
          <w:color w:val="auto"/>
        </w:rPr>
      </w:pPr>
      <w:r w:rsidRPr="00407055">
        <w:rPr>
          <w:rFonts w:ascii="Times New Roman" w:hAnsi="Times New Roman"/>
          <w:i w:val="0"/>
          <w:color w:val="auto"/>
        </w:rPr>
        <w:t xml:space="preserve">The Survey will use a series of questions, arranged by category, to gather information about data handling practices, training and quality assurance, as well as stakeholder perceptions of challenges faced when participating in the program. </w:t>
      </w:r>
    </w:p>
    <w:p w:rsidR="000745AE" w:rsidRPr="002F029E" w:rsidRDefault="000745AE" w:rsidP="00F279F3">
      <w:pPr>
        <w:spacing w:after="240"/>
        <w:rPr>
          <w:rFonts w:ascii="Times New Roman" w:hAnsi="Times New Roman"/>
          <w:b/>
          <w:sz w:val="24"/>
        </w:rPr>
      </w:pPr>
      <w:r w:rsidRPr="002F029E">
        <w:rPr>
          <w:rFonts w:ascii="Times New Roman" w:hAnsi="Times New Roman"/>
          <w:b/>
          <w:sz w:val="24"/>
        </w:rPr>
        <w:t>In order to assurance HIPAA compliance, please do not include any Personally Identifiable Information (PII) in your survey responses.</w:t>
      </w:r>
    </w:p>
    <w:p w:rsidR="000745AE" w:rsidRDefault="000745AE" w:rsidP="000745AE">
      <w:pPr>
        <w:pStyle w:val="StyleInfoBlueArialLeftLeft0After12pt"/>
        <w:rPr>
          <w:rFonts w:ascii="Times New Roman" w:hAnsi="Times New Roman"/>
          <w:i w:val="0"/>
          <w:color w:val="auto"/>
        </w:rPr>
      </w:pPr>
      <w:r w:rsidRPr="00407055">
        <w:rPr>
          <w:rFonts w:ascii="Times New Roman" w:hAnsi="Times New Roman"/>
          <w:i w:val="0"/>
          <w:color w:val="auto"/>
        </w:rPr>
        <w:t xml:space="preserve">The categories of questions contained within the Survey, and a description of each, </w:t>
      </w:r>
      <w:r>
        <w:rPr>
          <w:rFonts w:ascii="Times New Roman" w:hAnsi="Times New Roman"/>
          <w:i w:val="0"/>
          <w:color w:val="auto"/>
        </w:rPr>
        <w:t>are described in Table 1.</w:t>
      </w:r>
    </w:p>
    <w:tbl>
      <w:tblPr>
        <w:tblStyle w:val="TableGrid"/>
        <w:tblW w:w="0" w:type="auto"/>
        <w:tblInd w:w="108" w:type="dxa"/>
        <w:tblLook w:val="04A0" w:firstRow="1" w:lastRow="0" w:firstColumn="1" w:lastColumn="0" w:noHBand="0" w:noVBand="1"/>
        <w:tblCaption w:val="Survey Categories Table"/>
        <w:tblDescription w:val="Table describes the Survey categories - Corporate Information: Displays demographic information currently on file for the Registry such as Company Name, Addresss, and Telephone Number. Training: The type of training provided to individuals responsible for transmitting the data. Data Handling: Processess for data collection anhd transmission. Quality Assurance: The validation and verification steps completed prior to data transmission. eRx: Processes for data collection and transmission. Feedback: User feedback regarding specific components of the Program. Free-form text is permitted."/>
      </w:tblPr>
      <w:tblGrid>
        <w:gridCol w:w="2790"/>
        <w:gridCol w:w="6678"/>
      </w:tblGrid>
      <w:tr w:rsidR="003D3EB0" w:rsidTr="002B02FE">
        <w:tc>
          <w:tcPr>
            <w:tcW w:w="2790" w:type="dxa"/>
            <w:shd w:val="clear" w:color="auto" w:fill="244061" w:themeFill="accent1" w:themeFillShade="80"/>
          </w:tcPr>
          <w:p w:rsidR="003D3EB0" w:rsidRPr="003D3EB0" w:rsidRDefault="003D3EB0" w:rsidP="00DB6D5B">
            <w:pPr>
              <w:pStyle w:val="StyleInfoBlueArialLeftLeft0After12pt"/>
              <w:rPr>
                <w:rFonts w:ascii="Times New Roman" w:hAnsi="Times New Roman"/>
                <w:b/>
                <w:i w:val="0"/>
                <w:color w:val="auto"/>
              </w:rPr>
            </w:pPr>
            <w:r w:rsidRPr="003D3EB0">
              <w:rPr>
                <w:rFonts w:ascii="Times New Roman" w:hAnsi="Times New Roman"/>
                <w:b/>
                <w:i w:val="0"/>
                <w:color w:val="auto"/>
              </w:rPr>
              <w:t>Category</w:t>
            </w:r>
          </w:p>
        </w:tc>
        <w:tc>
          <w:tcPr>
            <w:tcW w:w="6678" w:type="dxa"/>
            <w:shd w:val="clear" w:color="auto" w:fill="244061" w:themeFill="accent1" w:themeFillShade="80"/>
          </w:tcPr>
          <w:p w:rsidR="003D3EB0" w:rsidRPr="003D3EB0" w:rsidRDefault="003D3EB0" w:rsidP="00DB6D5B">
            <w:pPr>
              <w:pStyle w:val="StyleInfoBlueArialLeftLeft0After12pt"/>
              <w:rPr>
                <w:rFonts w:ascii="Times New Roman" w:hAnsi="Times New Roman"/>
                <w:b/>
                <w:i w:val="0"/>
                <w:color w:val="auto"/>
              </w:rPr>
            </w:pPr>
            <w:r w:rsidRPr="003D3EB0">
              <w:rPr>
                <w:rFonts w:ascii="Times New Roman" w:hAnsi="Times New Roman"/>
                <w:b/>
                <w:i w:val="0"/>
                <w:color w:val="auto"/>
              </w:rPr>
              <w:t>Description</w:t>
            </w:r>
          </w:p>
        </w:tc>
      </w:tr>
      <w:tr w:rsidR="00F1442C" w:rsidTr="002B02FE">
        <w:tc>
          <w:tcPr>
            <w:tcW w:w="2790" w:type="dxa"/>
          </w:tcPr>
          <w:p w:rsidR="00F1442C" w:rsidRPr="003D3EB0" w:rsidRDefault="00F1442C" w:rsidP="00F279F3">
            <w:pPr>
              <w:pStyle w:val="StyleInfoBlueArialLeftLeft0After12pt"/>
              <w:rPr>
                <w:rFonts w:ascii="Times New Roman" w:hAnsi="Times New Roman"/>
                <w:i w:val="0"/>
                <w:color w:val="auto"/>
                <w:sz w:val="22"/>
              </w:rPr>
            </w:pPr>
            <w:r w:rsidRPr="003D3EB0">
              <w:rPr>
                <w:rFonts w:ascii="Times New Roman" w:hAnsi="Times New Roman"/>
                <w:i w:val="0"/>
                <w:color w:val="auto"/>
                <w:sz w:val="22"/>
              </w:rPr>
              <w:t>Corporate Information</w:t>
            </w:r>
          </w:p>
        </w:tc>
        <w:tc>
          <w:tcPr>
            <w:tcW w:w="6678" w:type="dxa"/>
          </w:tcPr>
          <w:p w:rsidR="00F1442C" w:rsidRPr="003A7801" w:rsidRDefault="00F1442C" w:rsidP="00F279F3">
            <w:pPr>
              <w:rPr>
                <w:rFonts w:ascii="Times New Roman" w:hAnsi="Times New Roman"/>
              </w:rPr>
            </w:pPr>
            <w:r w:rsidRPr="003A7801">
              <w:rPr>
                <w:rFonts w:ascii="Times New Roman" w:hAnsi="Times New Roman"/>
              </w:rPr>
              <w:t>Displays demographic information currently on file for the Registry such as Company Name, Address and Telephone Number.</w:t>
            </w:r>
          </w:p>
        </w:tc>
      </w:tr>
      <w:tr w:rsidR="00F1442C" w:rsidTr="002B02FE">
        <w:tc>
          <w:tcPr>
            <w:tcW w:w="2790" w:type="dxa"/>
          </w:tcPr>
          <w:p w:rsidR="00F1442C" w:rsidRPr="003D3EB0" w:rsidRDefault="00F1442C" w:rsidP="00F279F3">
            <w:pPr>
              <w:pStyle w:val="StyleInfoBlueArialLeftLeft0After12pt"/>
              <w:rPr>
                <w:rFonts w:ascii="Times New Roman" w:hAnsi="Times New Roman"/>
                <w:i w:val="0"/>
                <w:color w:val="auto"/>
                <w:sz w:val="22"/>
              </w:rPr>
            </w:pPr>
            <w:r w:rsidRPr="003D3EB0">
              <w:rPr>
                <w:rFonts w:ascii="Times New Roman" w:hAnsi="Times New Roman"/>
                <w:i w:val="0"/>
                <w:color w:val="auto"/>
                <w:sz w:val="22"/>
              </w:rPr>
              <w:t>Training</w:t>
            </w:r>
          </w:p>
        </w:tc>
        <w:tc>
          <w:tcPr>
            <w:tcW w:w="6678" w:type="dxa"/>
          </w:tcPr>
          <w:p w:rsidR="00F1442C" w:rsidRPr="003A7801" w:rsidRDefault="00F1442C" w:rsidP="00F279F3">
            <w:pPr>
              <w:rPr>
                <w:rFonts w:ascii="Times New Roman" w:hAnsi="Times New Roman"/>
              </w:rPr>
            </w:pPr>
            <w:r w:rsidRPr="003A7801">
              <w:rPr>
                <w:rFonts w:ascii="Times New Roman" w:hAnsi="Times New Roman"/>
              </w:rPr>
              <w:t>The type of training provided to individuals responsible for transmitting the data.</w:t>
            </w:r>
          </w:p>
        </w:tc>
      </w:tr>
      <w:tr w:rsidR="00F1442C" w:rsidTr="002B02FE">
        <w:tc>
          <w:tcPr>
            <w:tcW w:w="2790" w:type="dxa"/>
          </w:tcPr>
          <w:p w:rsidR="00F1442C" w:rsidRPr="003D3EB0" w:rsidRDefault="00F1442C" w:rsidP="00F279F3">
            <w:pPr>
              <w:pStyle w:val="StyleInfoBlueArialLeftLeft0After12pt"/>
              <w:rPr>
                <w:rFonts w:ascii="Times New Roman" w:hAnsi="Times New Roman"/>
                <w:i w:val="0"/>
                <w:color w:val="auto"/>
                <w:sz w:val="22"/>
              </w:rPr>
            </w:pPr>
            <w:r w:rsidRPr="003D3EB0">
              <w:rPr>
                <w:rFonts w:ascii="Times New Roman" w:hAnsi="Times New Roman"/>
                <w:i w:val="0"/>
                <w:color w:val="auto"/>
                <w:sz w:val="22"/>
              </w:rPr>
              <w:t>Data Handling</w:t>
            </w:r>
          </w:p>
        </w:tc>
        <w:tc>
          <w:tcPr>
            <w:tcW w:w="6678" w:type="dxa"/>
          </w:tcPr>
          <w:p w:rsidR="00F1442C" w:rsidRPr="003A7801" w:rsidRDefault="00F1442C" w:rsidP="00F279F3">
            <w:pPr>
              <w:rPr>
                <w:rFonts w:ascii="Times New Roman" w:hAnsi="Times New Roman"/>
              </w:rPr>
            </w:pPr>
            <w:r w:rsidRPr="003A7801">
              <w:rPr>
                <w:rFonts w:ascii="Times New Roman" w:hAnsi="Times New Roman"/>
              </w:rPr>
              <w:t>Processes for data collection and transmission.</w:t>
            </w:r>
          </w:p>
        </w:tc>
      </w:tr>
      <w:tr w:rsidR="00F1442C" w:rsidTr="002B02FE">
        <w:tc>
          <w:tcPr>
            <w:tcW w:w="2790" w:type="dxa"/>
          </w:tcPr>
          <w:p w:rsidR="00F1442C" w:rsidRPr="003D3EB0" w:rsidRDefault="00F1442C" w:rsidP="00F279F3">
            <w:pPr>
              <w:pStyle w:val="StyleInfoBlueArialLeftLeft0After12pt"/>
              <w:rPr>
                <w:rFonts w:ascii="Times New Roman" w:hAnsi="Times New Roman"/>
                <w:i w:val="0"/>
                <w:color w:val="auto"/>
                <w:sz w:val="22"/>
              </w:rPr>
            </w:pPr>
            <w:r w:rsidRPr="003D3EB0">
              <w:rPr>
                <w:rFonts w:ascii="Times New Roman" w:hAnsi="Times New Roman"/>
                <w:i w:val="0"/>
                <w:color w:val="auto"/>
                <w:sz w:val="22"/>
              </w:rPr>
              <w:t>Quality Assurance</w:t>
            </w:r>
          </w:p>
        </w:tc>
        <w:tc>
          <w:tcPr>
            <w:tcW w:w="6678" w:type="dxa"/>
          </w:tcPr>
          <w:p w:rsidR="00F1442C" w:rsidRPr="003A7801" w:rsidRDefault="00F1442C" w:rsidP="00F279F3">
            <w:pPr>
              <w:rPr>
                <w:rFonts w:ascii="Times New Roman" w:hAnsi="Times New Roman"/>
              </w:rPr>
            </w:pPr>
            <w:r w:rsidRPr="003A7801">
              <w:rPr>
                <w:rFonts w:ascii="Times New Roman" w:hAnsi="Times New Roman"/>
              </w:rPr>
              <w:t>The validation and verification steps completed prior to data transmission.</w:t>
            </w:r>
          </w:p>
        </w:tc>
      </w:tr>
      <w:tr w:rsidR="00F1442C" w:rsidTr="002B02FE">
        <w:tc>
          <w:tcPr>
            <w:tcW w:w="2790" w:type="dxa"/>
          </w:tcPr>
          <w:p w:rsidR="00F1442C" w:rsidRPr="003D3EB0" w:rsidRDefault="00F1442C" w:rsidP="00F279F3">
            <w:pPr>
              <w:pStyle w:val="StyleInfoBlueArialLeftLeft0After12pt"/>
              <w:rPr>
                <w:rFonts w:ascii="Times New Roman" w:hAnsi="Times New Roman"/>
                <w:i w:val="0"/>
                <w:color w:val="auto"/>
                <w:sz w:val="22"/>
              </w:rPr>
            </w:pPr>
            <w:r w:rsidRPr="003D3EB0">
              <w:rPr>
                <w:rFonts w:ascii="Times New Roman" w:hAnsi="Times New Roman"/>
                <w:i w:val="0"/>
                <w:color w:val="auto"/>
                <w:sz w:val="22"/>
              </w:rPr>
              <w:t>eRx</w:t>
            </w:r>
          </w:p>
        </w:tc>
        <w:tc>
          <w:tcPr>
            <w:tcW w:w="6678" w:type="dxa"/>
          </w:tcPr>
          <w:p w:rsidR="00F1442C" w:rsidRPr="003A7801" w:rsidRDefault="00F1442C" w:rsidP="00F279F3">
            <w:pPr>
              <w:rPr>
                <w:rFonts w:ascii="Times New Roman" w:hAnsi="Times New Roman"/>
              </w:rPr>
            </w:pPr>
            <w:r w:rsidRPr="003A7801">
              <w:rPr>
                <w:rFonts w:ascii="Times New Roman" w:hAnsi="Times New Roman"/>
              </w:rPr>
              <w:t>Processes for data collection and transmission.</w:t>
            </w:r>
          </w:p>
        </w:tc>
      </w:tr>
      <w:tr w:rsidR="00F1442C" w:rsidTr="002B02FE">
        <w:tc>
          <w:tcPr>
            <w:tcW w:w="2790" w:type="dxa"/>
          </w:tcPr>
          <w:p w:rsidR="00F1442C" w:rsidRPr="003D3EB0" w:rsidRDefault="00F1442C" w:rsidP="00F279F3">
            <w:pPr>
              <w:pStyle w:val="StyleInfoBlueArialLeftLeft0After12pt"/>
              <w:rPr>
                <w:rFonts w:ascii="Times New Roman" w:hAnsi="Times New Roman"/>
                <w:i w:val="0"/>
                <w:color w:val="auto"/>
                <w:sz w:val="22"/>
              </w:rPr>
            </w:pPr>
            <w:r>
              <w:rPr>
                <w:rFonts w:ascii="Times New Roman" w:hAnsi="Times New Roman"/>
                <w:i w:val="0"/>
                <w:color w:val="auto"/>
                <w:sz w:val="22"/>
              </w:rPr>
              <w:t xml:space="preserve">Feedback </w:t>
            </w:r>
          </w:p>
        </w:tc>
        <w:tc>
          <w:tcPr>
            <w:tcW w:w="6678" w:type="dxa"/>
          </w:tcPr>
          <w:p w:rsidR="00F1442C" w:rsidRPr="003A7801" w:rsidRDefault="00F1442C" w:rsidP="00F279F3">
            <w:pPr>
              <w:rPr>
                <w:rFonts w:ascii="Times New Roman" w:hAnsi="Times New Roman"/>
              </w:rPr>
            </w:pPr>
            <w:r w:rsidRPr="003A7801">
              <w:rPr>
                <w:rFonts w:ascii="Times New Roman" w:hAnsi="Times New Roman"/>
              </w:rPr>
              <w:t>User feedback regarding specific components of the Program. Free-form text is permitted.</w:t>
            </w:r>
          </w:p>
        </w:tc>
      </w:tr>
    </w:tbl>
    <w:p w:rsidR="00F1442C" w:rsidRPr="00F279F3" w:rsidRDefault="00F1442C" w:rsidP="00F279F3">
      <w:pPr>
        <w:pStyle w:val="StyleInfoBlueArialLeftLeft0After12pt"/>
        <w:spacing w:before="120"/>
        <w:jc w:val="center"/>
        <w:rPr>
          <w:rFonts w:ascii="Arial Narrow" w:hAnsi="Arial Narrow" w:cs="Arial"/>
          <w:b/>
          <w:i w:val="0"/>
          <w:color w:val="auto"/>
        </w:rPr>
      </w:pPr>
      <w:r w:rsidRPr="00DD257A">
        <w:rPr>
          <w:rFonts w:ascii="Arial Narrow" w:hAnsi="Arial Narrow" w:cs="Arial"/>
          <w:b/>
          <w:i w:val="0"/>
          <w:color w:val="auto"/>
        </w:rPr>
        <w:t>Table 1: Survey Categories</w:t>
      </w:r>
    </w:p>
    <w:p w:rsidR="00FF6CCF" w:rsidRPr="00AD1058" w:rsidRDefault="00BA031E" w:rsidP="00276B12">
      <w:pPr>
        <w:pStyle w:val="StyleInfoBlueArialLeftLeft0After12pt"/>
        <w:rPr>
          <w:rFonts w:ascii="Times New Roman" w:hAnsi="Times New Roman"/>
          <w:i w:val="0"/>
          <w:color w:val="auto"/>
        </w:rPr>
      </w:pPr>
      <w:r>
        <w:rPr>
          <w:rFonts w:ascii="Times New Roman" w:hAnsi="Times New Roman"/>
          <w:i w:val="0"/>
          <w:color w:val="auto"/>
        </w:rPr>
        <w:t xml:space="preserve">The data </w:t>
      </w:r>
      <w:r w:rsidR="00011371">
        <w:rPr>
          <w:rFonts w:ascii="Times New Roman" w:hAnsi="Times New Roman"/>
          <w:i w:val="0"/>
          <w:color w:val="auto"/>
        </w:rPr>
        <w:t xml:space="preserve">collected through the completed surveys </w:t>
      </w:r>
      <w:r>
        <w:rPr>
          <w:rFonts w:ascii="Times New Roman" w:hAnsi="Times New Roman"/>
          <w:i w:val="0"/>
          <w:color w:val="auto"/>
        </w:rPr>
        <w:t>will be compiled, analyzed and provided to CMS as a report. CMS will in turn use this information to improve</w:t>
      </w:r>
      <w:r w:rsidRPr="00BA031E">
        <w:rPr>
          <w:rFonts w:ascii="Times New Roman" w:hAnsi="Times New Roman"/>
          <w:i w:val="0"/>
          <w:color w:val="auto"/>
        </w:rPr>
        <w:t xml:space="preserve"> data quality from the Registry reporting option for the PQRS and eRx programs</w:t>
      </w:r>
      <w:r>
        <w:rPr>
          <w:rFonts w:ascii="Times New Roman" w:hAnsi="Times New Roman"/>
          <w:i w:val="0"/>
          <w:color w:val="auto"/>
        </w:rPr>
        <w:t xml:space="preserve"> through the </w:t>
      </w:r>
      <w:r w:rsidRPr="00BA031E">
        <w:rPr>
          <w:rFonts w:ascii="Times New Roman" w:hAnsi="Times New Roman"/>
          <w:i w:val="0"/>
          <w:color w:val="auto"/>
        </w:rPr>
        <w:t>identification, creation and deployment of process improvements</w:t>
      </w:r>
      <w:r w:rsidR="00011371">
        <w:rPr>
          <w:rFonts w:ascii="Times New Roman" w:hAnsi="Times New Roman"/>
          <w:i w:val="0"/>
          <w:color w:val="auto"/>
        </w:rPr>
        <w:t xml:space="preserve"> and data quality initiatives</w:t>
      </w:r>
      <w:r>
        <w:rPr>
          <w:rFonts w:ascii="Times New Roman" w:hAnsi="Times New Roman"/>
          <w:i w:val="0"/>
          <w:color w:val="auto"/>
        </w:rPr>
        <w:t>.</w:t>
      </w:r>
    </w:p>
    <w:p w:rsidR="000A25A5" w:rsidRDefault="000A25A5" w:rsidP="000A25A5">
      <w:pPr>
        <w:pStyle w:val="Heading2"/>
      </w:pPr>
      <w:bookmarkStart w:id="29" w:name="_Toc380842673"/>
      <w:r>
        <w:t>Conventions</w:t>
      </w:r>
      <w:bookmarkEnd w:id="29"/>
    </w:p>
    <w:p w:rsidR="00334F11" w:rsidRPr="00EA341F" w:rsidRDefault="00EA341F" w:rsidP="00EA341F">
      <w:pPr>
        <w:spacing w:after="240"/>
        <w:rPr>
          <w:rFonts w:ascii="Times New Roman" w:hAnsi="Times New Roman"/>
          <w:sz w:val="24"/>
        </w:rPr>
      </w:pPr>
      <w:r w:rsidRPr="00EA341F">
        <w:rPr>
          <w:rFonts w:ascii="Times New Roman" w:hAnsi="Times New Roman"/>
          <w:sz w:val="24"/>
        </w:rPr>
        <w:t xml:space="preserve">The Survey was designed with simplicity as a core requirement. It provides consistency among the various screens and does not require use of proprietary function keys, codes, and mnemonics that must be memorized by users to efficiently interact with the system. </w:t>
      </w:r>
    </w:p>
    <w:p w:rsidR="00220648" w:rsidRDefault="00334F11" w:rsidP="00D51F99">
      <w:pPr>
        <w:pStyle w:val="Heading1"/>
      </w:pPr>
      <w:bookmarkStart w:id="30" w:name="_Toc380842674"/>
      <w:r>
        <w:t>Getting Started</w:t>
      </w:r>
      <w:bookmarkEnd w:id="30"/>
    </w:p>
    <w:p w:rsidR="00FF787D" w:rsidRPr="00EA341F" w:rsidRDefault="00BE490B" w:rsidP="00FF787D">
      <w:pPr>
        <w:spacing w:after="240"/>
        <w:rPr>
          <w:rFonts w:ascii="Times New Roman" w:hAnsi="Times New Roman"/>
          <w:sz w:val="24"/>
        </w:rPr>
      </w:pPr>
      <w:r>
        <w:rPr>
          <w:rFonts w:ascii="Times New Roman" w:hAnsi="Times New Roman"/>
          <w:sz w:val="24"/>
        </w:rPr>
        <w:t>The following sections describe system requirements for accessing the survey application.</w:t>
      </w:r>
    </w:p>
    <w:p w:rsidR="00220648" w:rsidRDefault="00334F11" w:rsidP="00922D27">
      <w:pPr>
        <w:pStyle w:val="Heading2"/>
      </w:pPr>
      <w:bookmarkStart w:id="31" w:name="_Toc380842675"/>
      <w:r>
        <w:t>Set-up Considerations</w:t>
      </w:r>
      <w:bookmarkEnd w:id="31"/>
    </w:p>
    <w:p w:rsidR="00BE490B" w:rsidRPr="006B3F65" w:rsidRDefault="00334F11" w:rsidP="00964403">
      <w:pPr>
        <w:spacing w:after="240"/>
        <w:rPr>
          <w:rFonts w:ascii="Times New Roman" w:hAnsi="Times New Roman"/>
          <w:sz w:val="24"/>
        </w:rPr>
      </w:pPr>
      <w:r w:rsidRPr="006B3F65">
        <w:rPr>
          <w:rFonts w:ascii="Times New Roman" w:hAnsi="Times New Roman"/>
          <w:sz w:val="24"/>
        </w:rPr>
        <w:t>CMS screens are designed to be viewed at a minimum screen resolution of 800 x 600.</w:t>
      </w:r>
      <w:r w:rsidR="00964403" w:rsidRPr="006B3F65">
        <w:rPr>
          <w:rFonts w:ascii="Times New Roman" w:hAnsi="Times New Roman"/>
          <w:sz w:val="24"/>
        </w:rPr>
        <w:t xml:space="preserve"> </w:t>
      </w:r>
      <w:r w:rsidRPr="006B3F65">
        <w:rPr>
          <w:rFonts w:ascii="Times New Roman" w:hAnsi="Times New Roman"/>
          <w:sz w:val="24"/>
        </w:rPr>
        <w:t xml:space="preserve">To optimize your access to the </w:t>
      </w:r>
      <w:r w:rsidR="00BE490B" w:rsidRPr="006B3F65">
        <w:rPr>
          <w:rFonts w:ascii="Times New Roman" w:hAnsi="Times New Roman"/>
          <w:sz w:val="24"/>
        </w:rPr>
        <w:t>Electronic Survey screen resolution should be set to 1024 x 768 or higher.</w:t>
      </w:r>
    </w:p>
    <w:p w:rsidR="00BE490B" w:rsidRPr="006B3F65" w:rsidRDefault="006B3F65" w:rsidP="00964403">
      <w:pPr>
        <w:spacing w:after="240"/>
        <w:rPr>
          <w:rFonts w:ascii="Times New Roman" w:hAnsi="Times New Roman"/>
          <w:sz w:val="24"/>
        </w:rPr>
      </w:pPr>
      <w:r>
        <w:rPr>
          <w:rFonts w:ascii="Times New Roman" w:hAnsi="Times New Roman"/>
          <w:sz w:val="24"/>
        </w:rPr>
        <w:t xml:space="preserve">Access to the Internet is required as the Electronic Survey is a web-based application. </w:t>
      </w:r>
      <w:r w:rsidR="00BE490B" w:rsidRPr="006B3F65">
        <w:rPr>
          <w:rFonts w:ascii="Times New Roman" w:hAnsi="Times New Roman"/>
          <w:sz w:val="24"/>
        </w:rPr>
        <w:t>The following Internet browsers are compatible for the Electronic Survey:</w:t>
      </w:r>
    </w:p>
    <w:p w:rsidR="00BE490B" w:rsidRPr="006B3F65" w:rsidRDefault="00FF787D" w:rsidP="00E97C4E">
      <w:pPr>
        <w:pStyle w:val="ListParagraph"/>
        <w:numPr>
          <w:ilvl w:val="0"/>
          <w:numId w:val="20"/>
        </w:numPr>
        <w:spacing w:after="240"/>
        <w:rPr>
          <w:rFonts w:ascii="Times New Roman" w:hAnsi="Times New Roman"/>
          <w:sz w:val="24"/>
        </w:rPr>
      </w:pPr>
      <w:r w:rsidRPr="006B3F65">
        <w:rPr>
          <w:rFonts w:ascii="Times New Roman" w:hAnsi="Times New Roman"/>
          <w:sz w:val="24"/>
        </w:rPr>
        <w:t>Internet Explorer, version 8</w:t>
      </w:r>
      <w:r w:rsidR="00BE490B" w:rsidRPr="006B3F65">
        <w:rPr>
          <w:rFonts w:ascii="Times New Roman" w:hAnsi="Times New Roman"/>
          <w:sz w:val="24"/>
        </w:rPr>
        <w:t>.0 or higher</w:t>
      </w:r>
    </w:p>
    <w:p w:rsidR="00BE490B" w:rsidRPr="006B3F65" w:rsidRDefault="00BE490B" w:rsidP="00E97C4E">
      <w:pPr>
        <w:pStyle w:val="ListParagraph"/>
        <w:numPr>
          <w:ilvl w:val="0"/>
          <w:numId w:val="20"/>
        </w:numPr>
        <w:spacing w:after="240"/>
        <w:rPr>
          <w:rFonts w:ascii="Times New Roman" w:hAnsi="Times New Roman"/>
          <w:sz w:val="24"/>
        </w:rPr>
      </w:pPr>
      <w:r w:rsidRPr="006B3F65">
        <w:rPr>
          <w:rFonts w:ascii="Times New Roman" w:hAnsi="Times New Roman"/>
          <w:sz w:val="24"/>
        </w:rPr>
        <w:t>Mozilla Firefox</w:t>
      </w:r>
    </w:p>
    <w:p w:rsidR="00334F11" w:rsidRPr="006B3F65" w:rsidRDefault="00BE490B" w:rsidP="00E97C4E">
      <w:pPr>
        <w:pStyle w:val="ListParagraph"/>
        <w:numPr>
          <w:ilvl w:val="0"/>
          <w:numId w:val="20"/>
        </w:numPr>
        <w:spacing w:after="240"/>
        <w:rPr>
          <w:rFonts w:ascii="Times New Roman" w:hAnsi="Times New Roman"/>
          <w:sz w:val="24"/>
        </w:rPr>
      </w:pPr>
      <w:r w:rsidRPr="006B3F65">
        <w:rPr>
          <w:rFonts w:ascii="Times New Roman" w:hAnsi="Times New Roman"/>
          <w:sz w:val="24"/>
        </w:rPr>
        <w:t>Chrome</w:t>
      </w:r>
    </w:p>
    <w:p w:rsidR="003B1269" w:rsidRDefault="00334F11" w:rsidP="00922D27">
      <w:pPr>
        <w:pStyle w:val="Heading2"/>
      </w:pPr>
      <w:bookmarkStart w:id="32" w:name="_Toc380842676"/>
      <w:r>
        <w:t>User Access Considerations</w:t>
      </w:r>
      <w:bookmarkEnd w:id="32"/>
    </w:p>
    <w:p w:rsidR="006B3F65" w:rsidRPr="006B3F65" w:rsidRDefault="006B3F65" w:rsidP="00334F11">
      <w:pPr>
        <w:pStyle w:val="StyleInfoBlueArialLeftLeft0After12pt"/>
        <w:rPr>
          <w:rFonts w:ascii="Times New Roman" w:hAnsi="Times New Roman"/>
          <w:i w:val="0"/>
          <w:color w:val="auto"/>
        </w:rPr>
      </w:pPr>
      <w:bookmarkStart w:id="33" w:name="_Toc294191293"/>
      <w:r>
        <w:rPr>
          <w:rFonts w:ascii="Times New Roman" w:hAnsi="Times New Roman"/>
          <w:i w:val="0"/>
          <w:color w:val="auto"/>
        </w:rPr>
        <w:t>There are no special user access considerations.</w:t>
      </w:r>
    </w:p>
    <w:p w:rsidR="003B1269" w:rsidRDefault="00334F11" w:rsidP="00922D27">
      <w:pPr>
        <w:pStyle w:val="Heading2"/>
      </w:pPr>
      <w:bookmarkStart w:id="34" w:name="_Toc380842677"/>
      <w:bookmarkEnd w:id="33"/>
      <w:r>
        <w:t>Accessing the System</w:t>
      </w:r>
      <w:bookmarkEnd w:id="34"/>
    </w:p>
    <w:p w:rsidR="00794D21" w:rsidRPr="006E075D" w:rsidRDefault="006E075D" w:rsidP="00794D21">
      <w:pPr>
        <w:rPr>
          <w:rFonts w:ascii="Times New Roman" w:hAnsi="Times New Roman"/>
        </w:rPr>
      </w:pPr>
      <w:r w:rsidRPr="006E075D">
        <w:rPr>
          <w:rFonts w:ascii="Times New Roman" w:hAnsi="Times New Roman"/>
        </w:rPr>
        <w:t>Users from Registries will access the Survey via a link provided in the invitation email</w:t>
      </w:r>
      <w:r w:rsidR="002D756F">
        <w:rPr>
          <w:rFonts w:ascii="Times New Roman" w:hAnsi="Times New Roman"/>
        </w:rPr>
        <w:t xml:space="preserve"> that will be sent by the Survey Administrator</w:t>
      </w:r>
      <w:r w:rsidRPr="006E075D">
        <w:rPr>
          <w:rFonts w:ascii="Times New Roman" w:hAnsi="Times New Roman"/>
        </w:rPr>
        <w:t xml:space="preserve"> – a system login is not required nor is personal information such as name, phone number or email addressed collected.</w:t>
      </w:r>
    </w:p>
    <w:p w:rsidR="00A1019A" w:rsidRDefault="007207A1" w:rsidP="00922D27">
      <w:pPr>
        <w:pStyle w:val="Heading2"/>
      </w:pPr>
      <w:bookmarkStart w:id="35" w:name="_Toc380842678"/>
      <w:r>
        <w:t>Survey</w:t>
      </w:r>
      <w:r w:rsidR="00334F11">
        <w:t xml:space="preserve"> Organization &amp; Navigation</w:t>
      </w:r>
      <w:bookmarkEnd w:id="35"/>
    </w:p>
    <w:p w:rsidR="00F1442C" w:rsidRDefault="00F1442C" w:rsidP="00F1442C">
      <w:pPr>
        <w:rPr>
          <w:rFonts w:ascii="Times New Roman" w:hAnsi="Times New Roman"/>
        </w:rPr>
      </w:pPr>
      <w:r w:rsidRPr="009171F3">
        <w:rPr>
          <w:rFonts w:ascii="Times New Roman" w:hAnsi="Times New Roman"/>
        </w:rPr>
        <w:t xml:space="preserve">The </w:t>
      </w:r>
      <w:r>
        <w:rPr>
          <w:rFonts w:ascii="Times New Roman" w:hAnsi="Times New Roman"/>
        </w:rPr>
        <w:t xml:space="preserve">CMS Physician Quality Reporting System (PQRS)/Electronic Survey for Registries site </w:t>
      </w:r>
      <w:proofErr w:type="gramStart"/>
      <w:r>
        <w:rPr>
          <w:rFonts w:ascii="Times New Roman" w:hAnsi="Times New Roman"/>
        </w:rPr>
        <w:t>has</w:t>
      </w:r>
      <w:proofErr w:type="gramEnd"/>
      <w:r>
        <w:rPr>
          <w:rFonts w:ascii="Times New Roman" w:hAnsi="Times New Roman"/>
        </w:rPr>
        <w:t xml:space="preserve"> three (3) pages: </w:t>
      </w:r>
    </w:p>
    <w:p w:rsidR="00F1442C" w:rsidRPr="009171F3" w:rsidRDefault="00F1442C" w:rsidP="00E97C4E">
      <w:pPr>
        <w:pStyle w:val="ListParagraph"/>
        <w:numPr>
          <w:ilvl w:val="0"/>
          <w:numId w:val="21"/>
        </w:numPr>
        <w:rPr>
          <w:rFonts w:ascii="Times New Roman" w:hAnsi="Times New Roman"/>
        </w:rPr>
      </w:pPr>
      <w:r w:rsidRPr="009171F3">
        <w:rPr>
          <w:rFonts w:ascii="Times New Roman" w:hAnsi="Times New Roman"/>
        </w:rPr>
        <w:t>Home Page</w:t>
      </w:r>
    </w:p>
    <w:p w:rsidR="00F1442C" w:rsidRPr="009171F3" w:rsidRDefault="00F1442C" w:rsidP="00E97C4E">
      <w:pPr>
        <w:pStyle w:val="ListParagraph"/>
        <w:numPr>
          <w:ilvl w:val="0"/>
          <w:numId w:val="21"/>
        </w:numPr>
        <w:rPr>
          <w:rFonts w:ascii="Times New Roman" w:hAnsi="Times New Roman"/>
        </w:rPr>
      </w:pPr>
      <w:r w:rsidRPr="009171F3">
        <w:rPr>
          <w:rFonts w:ascii="Times New Roman" w:hAnsi="Times New Roman"/>
        </w:rPr>
        <w:t>User Survey</w:t>
      </w:r>
    </w:p>
    <w:p w:rsidR="00F1442C" w:rsidRPr="009171F3" w:rsidRDefault="00F1442C" w:rsidP="00E97C4E">
      <w:pPr>
        <w:pStyle w:val="ListParagraph"/>
        <w:numPr>
          <w:ilvl w:val="0"/>
          <w:numId w:val="21"/>
        </w:numPr>
        <w:rPr>
          <w:rFonts w:ascii="Times New Roman" w:hAnsi="Times New Roman"/>
        </w:rPr>
      </w:pPr>
      <w:r w:rsidRPr="009171F3">
        <w:rPr>
          <w:rFonts w:ascii="Times New Roman" w:hAnsi="Times New Roman"/>
        </w:rPr>
        <w:t>Help</w:t>
      </w:r>
    </w:p>
    <w:p w:rsidR="00F1442C" w:rsidRDefault="00F1442C" w:rsidP="00F1442C">
      <w:pPr>
        <w:rPr>
          <w:rFonts w:ascii="Times New Roman" w:hAnsi="Times New Roman"/>
        </w:rPr>
      </w:pPr>
      <w:r>
        <w:rPr>
          <w:rFonts w:ascii="Times New Roman" w:hAnsi="Times New Roman"/>
        </w:rPr>
        <w:t>A tab-based system is employed to navigate between the Survey module pages as well as the User Survey Categories.</w:t>
      </w:r>
    </w:p>
    <w:p w:rsidR="00F1442C" w:rsidRDefault="00F1442C" w:rsidP="00F1442C">
      <w:pPr>
        <w:rPr>
          <w:rFonts w:ascii="Times New Roman" w:hAnsi="Times New Roman"/>
        </w:rPr>
      </w:pPr>
      <w:r>
        <w:rPr>
          <w:rFonts w:ascii="Times New Roman" w:hAnsi="Times New Roman"/>
        </w:rPr>
        <w:t xml:space="preserve">The Home and Help pages are informational pages with embedded hyperlinks. </w:t>
      </w:r>
    </w:p>
    <w:p w:rsidR="00F1442C" w:rsidRPr="009171F3" w:rsidRDefault="00F1442C" w:rsidP="00F1442C">
      <w:pPr>
        <w:rPr>
          <w:rFonts w:ascii="Times New Roman" w:hAnsi="Times New Roman"/>
        </w:rPr>
      </w:pPr>
      <w:r>
        <w:rPr>
          <w:rFonts w:ascii="Times New Roman" w:hAnsi="Times New Roman"/>
        </w:rPr>
        <w:t>The User Survey page is an interactive page with a tab-based system for navigating between 6 question categories.</w:t>
      </w:r>
    </w:p>
    <w:p w:rsidR="00D713EB" w:rsidRPr="00833239" w:rsidRDefault="00D713EB" w:rsidP="00D713EB">
      <w:pPr>
        <w:pStyle w:val="ListParagraph"/>
      </w:pPr>
    </w:p>
    <w:p w:rsidR="00334F11" w:rsidRDefault="00334F11" w:rsidP="00334F11">
      <w:pPr>
        <w:pStyle w:val="Heading2"/>
      </w:pPr>
      <w:bookmarkStart w:id="36" w:name="_Toc380842679"/>
      <w:r>
        <w:t>Exiting the System</w:t>
      </w:r>
      <w:bookmarkEnd w:id="36"/>
    </w:p>
    <w:p w:rsidR="00F1442C" w:rsidRPr="009171F3" w:rsidRDefault="00F1442C" w:rsidP="00F1442C">
      <w:pPr>
        <w:pStyle w:val="StyleInfoBlueArialLeftLeft0"/>
        <w:rPr>
          <w:rFonts w:ascii="Times New Roman" w:hAnsi="Times New Roman"/>
          <w:i w:val="0"/>
          <w:color w:val="auto"/>
        </w:rPr>
      </w:pPr>
      <w:r w:rsidRPr="009171F3">
        <w:rPr>
          <w:rFonts w:ascii="Times New Roman" w:hAnsi="Times New Roman"/>
          <w:i w:val="0"/>
          <w:color w:val="auto"/>
        </w:rPr>
        <w:t>Users may exit the Survey by closing the application in the</w:t>
      </w:r>
      <w:r>
        <w:rPr>
          <w:rFonts w:ascii="Times New Roman" w:hAnsi="Times New Roman"/>
          <w:i w:val="0"/>
          <w:color w:val="auto"/>
        </w:rPr>
        <w:t>ir</w:t>
      </w:r>
      <w:r w:rsidRPr="009171F3">
        <w:rPr>
          <w:rFonts w:ascii="Times New Roman" w:hAnsi="Times New Roman"/>
          <w:i w:val="0"/>
          <w:color w:val="auto"/>
        </w:rPr>
        <w:t xml:space="preserve"> browser</w:t>
      </w:r>
      <w:r>
        <w:rPr>
          <w:rFonts w:ascii="Times New Roman" w:hAnsi="Times New Roman"/>
          <w:i w:val="0"/>
          <w:color w:val="auto"/>
        </w:rPr>
        <w:t xml:space="preserve"> at any time</w:t>
      </w:r>
      <w:r w:rsidRPr="009171F3">
        <w:rPr>
          <w:rFonts w:ascii="Times New Roman" w:hAnsi="Times New Roman"/>
          <w:i w:val="0"/>
          <w:color w:val="auto"/>
        </w:rPr>
        <w:t xml:space="preserve">. Survey Users should answer all questions before clicking “Submit Survey.” </w:t>
      </w:r>
    </w:p>
    <w:p w:rsidR="00F1442C" w:rsidRDefault="00F1442C" w:rsidP="00F1442C">
      <w:pPr>
        <w:pStyle w:val="StyleInfoBlueArialLeftLeft0"/>
        <w:rPr>
          <w:rFonts w:ascii="Times New Roman" w:hAnsi="Times New Roman"/>
          <w:i w:val="0"/>
          <w:color w:val="auto"/>
        </w:rPr>
      </w:pPr>
      <w:r w:rsidRPr="009171F3">
        <w:rPr>
          <w:rFonts w:ascii="Times New Roman" w:hAnsi="Times New Roman"/>
          <w:i w:val="0"/>
          <w:color w:val="auto"/>
        </w:rPr>
        <w:t>Users can save their responses, exit the survey, and return to the Survey at a later time. However, the Survey will be closed once a User has clicked “Submit Survey.”</w:t>
      </w:r>
    </w:p>
    <w:p w:rsidR="00334F11" w:rsidRPr="00F1442C" w:rsidRDefault="00F1442C" w:rsidP="00334F11">
      <w:pPr>
        <w:pStyle w:val="StyleInfoBlueArialLeftLeft0"/>
        <w:rPr>
          <w:rFonts w:ascii="Times New Roman" w:hAnsi="Times New Roman"/>
          <w:i w:val="0"/>
          <w:color w:val="auto"/>
        </w:rPr>
      </w:pPr>
      <w:r>
        <w:rPr>
          <w:rFonts w:ascii="Times New Roman" w:hAnsi="Times New Roman"/>
          <w:i w:val="0"/>
          <w:color w:val="auto"/>
        </w:rPr>
        <w:t>Users who unintentionally submit their Survey should contact the Survey Administration (</w:t>
      </w:r>
      <w:hyperlink r:id="rId21" w:history="1">
        <w:r>
          <w:rPr>
            <w:rStyle w:val="Hyperlink"/>
            <w:rFonts w:ascii="Times New Roman" w:hAnsi="Times New Roman"/>
            <w:i w:val="0"/>
          </w:rPr>
          <w:t>s</w:t>
        </w:r>
        <w:r w:rsidRPr="00202DF5">
          <w:rPr>
            <w:rStyle w:val="Hyperlink"/>
            <w:rFonts w:ascii="Times New Roman" w:hAnsi="Times New Roman"/>
            <w:i w:val="0"/>
          </w:rPr>
          <w:t>urveyadmin@archsystemsinc.com</w:t>
        </w:r>
      </w:hyperlink>
      <w:r>
        <w:rPr>
          <w:rFonts w:ascii="Times New Roman" w:hAnsi="Times New Roman"/>
          <w:i w:val="0"/>
          <w:color w:val="auto"/>
        </w:rPr>
        <w:t>) as soon as possible.</w:t>
      </w:r>
    </w:p>
    <w:p w:rsidR="003B1269" w:rsidRPr="00275DED" w:rsidRDefault="00334F11" w:rsidP="00D51F99">
      <w:pPr>
        <w:pStyle w:val="Heading1"/>
      </w:pPr>
      <w:bookmarkStart w:id="37" w:name="_Toc380842680"/>
      <w:r>
        <w:t>Using the System</w:t>
      </w:r>
      <w:bookmarkEnd w:id="37"/>
    </w:p>
    <w:p w:rsidR="007B4292" w:rsidRDefault="007B4292" w:rsidP="007B4292">
      <w:pPr>
        <w:pStyle w:val="StyleInfoBlueArialLeftLeft0"/>
        <w:rPr>
          <w:rFonts w:ascii="Times New Roman" w:hAnsi="Times New Roman"/>
          <w:i w:val="0"/>
          <w:color w:val="auto"/>
          <w:sz w:val="22"/>
          <w:szCs w:val="22"/>
        </w:rPr>
      </w:pPr>
      <w:r>
        <w:rPr>
          <w:rFonts w:ascii="Times New Roman" w:hAnsi="Times New Roman"/>
          <w:i w:val="0"/>
          <w:color w:val="auto"/>
          <w:sz w:val="22"/>
          <w:szCs w:val="22"/>
        </w:rPr>
        <w:t xml:space="preserve">Survey </w:t>
      </w:r>
      <w:r w:rsidRPr="002F029E">
        <w:rPr>
          <w:rFonts w:ascii="Times New Roman" w:hAnsi="Times New Roman"/>
          <w:i w:val="0"/>
          <w:color w:val="auto"/>
          <w:sz w:val="22"/>
          <w:szCs w:val="22"/>
        </w:rPr>
        <w:t xml:space="preserve">Users </w:t>
      </w:r>
      <w:r>
        <w:rPr>
          <w:rFonts w:ascii="Times New Roman" w:hAnsi="Times New Roman"/>
          <w:i w:val="0"/>
          <w:color w:val="auto"/>
          <w:sz w:val="22"/>
          <w:szCs w:val="22"/>
        </w:rPr>
        <w:t>Home page when accessing the link in the Survey invitation, login is not required.  Users navigate between the three Survey pages.</w:t>
      </w:r>
    </w:p>
    <w:p w:rsidR="003B1269" w:rsidRPr="00547FDD" w:rsidRDefault="007B4292" w:rsidP="00922D27">
      <w:pPr>
        <w:pStyle w:val="Heading2"/>
      </w:pPr>
      <w:bookmarkStart w:id="38" w:name="_Toc380842681"/>
      <w:r>
        <w:t>Survey Home Page</w:t>
      </w:r>
      <w:bookmarkEnd w:id="38"/>
    </w:p>
    <w:p w:rsidR="007B4292" w:rsidRDefault="007B4292" w:rsidP="007B4292">
      <w:r>
        <w:t>The Survey Home Page features the CMS logo, a statement about the Survey, and the Survey timeline. A link is embedded within the CMS logo that will take the user to the CMS.gov Physician Quality Reporting System (PQRS) webpage.</w:t>
      </w:r>
    </w:p>
    <w:p w:rsidR="007B4292" w:rsidRDefault="007B4292" w:rsidP="007B4292">
      <w:pPr>
        <w:jc w:val="center"/>
        <w:rPr>
          <w:rFonts w:ascii="Arial Narrow" w:hAnsi="Arial Narrow"/>
          <w:b/>
          <w:color w:val="FF0000"/>
          <w:sz w:val="24"/>
          <w:szCs w:val="24"/>
          <w:highlight w:val="yellow"/>
        </w:rPr>
      </w:pPr>
    </w:p>
    <w:p w:rsidR="007B4292" w:rsidRDefault="007B4292" w:rsidP="007B4292">
      <w:pPr>
        <w:jc w:val="center"/>
        <w:rPr>
          <w:rFonts w:ascii="Arial Narrow" w:hAnsi="Arial Narrow"/>
          <w:b/>
          <w:color w:val="FF0000"/>
          <w:sz w:val="24"/>
          <w:szCs w:val="24"/>
          <w:highlight w:val="yellow"/>
        </w:rPr>
      </w:pPr>
    </w:p>
    <w:p w:rsidR="007B4292" w:rsidRDefault="007B4292" w:rsidP="007B4292">
      <w:pPr>
        <w:jc w:val="center"/>
        <w:rPr>
          <w:rFonts w:ascii="Arial Narrow" w:hAnsi="Arial Narrow"/>
          <w:b/>
          <w:color w:val="FF0000"/>
          <w:sz w:val="24"/>
          <w:szCs w:val="24"/>
          <w:highlight w:val="yellow"/>
        </w:rPr>
      </w:pPr>
    </w:p>
    <w:p w:rsidR="007B4292" w:rsidRPr="002F029E" w:rsidRDefault="007B4292" w:rsidP="007B4292">
      <w:pPr>
        <w:jc w:val="center"/>
        <w:rPr>
          <w:rFonts w:ascii="Arial Narrow" w:hAnsi="Arial Narrow"/>
          <w:b/>
          <w:color w:val="FF0000"/>
          <w:sz w:val="24"/>
          <w:szCs w:val="24"/>
        </w:rPr>
      </w:pPr>
      <w:r w:rsidRPr="002F029E">
        <w:rPr>
          <w:rFonts w:ascii="Arial Narrow" w:hAnsi="Arial Narrow"/>
          <w:b/>
          <w:color w:val="FF0000"/>
          <w:sz w:val="24"/>
          <w:szCs w:val="24"/>
          <w:highlight w:val="yellow"/>
        </w:rPr>
        <w:t>Figure x: Survey Home Page</w:t>
      </w:r>
    </w:p>
    <w:p w:rsidR="007B4292" w:rsidRDefault="007B4292" w:rsidP="007B4292">
      <w:r>
        <w:rPr>
          <w:noProof/>
        </w:rPr>
        <w:drawing>
          <wp:inline distT="0" distB="0" distL="0" distR="0" wp14:anchorId="6857722C" wp14:editId="7DC400FC">
            <wp:extent cx="5943600" cy="3341370"/>
            <wp:effectExtent l="0" t="0" r="0" b="0"/>
            <wp:docPr id="19" name="Picture 19" descr="The Survey Home Page Screen Shot is an image of the Survey Home Page Page as it appears in the Online Survey." title="Survey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7B4292" w:rsidRPr="002F029E" w:rsidRDefault="007B4292" w:rsidP="007B4292">
      <w:pPr>
        <w:rPr>
          <w:b/>
        </w:rPr>
      </w:pPr>
    </w:p>
    <w:p w:rsidR="007B4292" w:rsidRPr="002F029E" w:rsidRDefault="007B4292" w:rsidP="007B4292">
      <w:pPr>
        <w:jc w:val="center"/>
        <w:rPr>
          <w:rFonts w:ascii="Arial Narrow" w:hAnsi="Arial Narrow"/>
          <w:b/>
          <w:color w:val="FF0000"/>
          <w:sz w:val="24"/>
          <w:szCs w:val="24"/>
        </w:rPr>
      </w:pPr>
      <w:r w:rsidRPr="002F029E">
        <w:rPr>
          <w:rFonts w:ascii="Arial Narrow" w:hAnsi="Arial Narrow"/>
          <w:b/>
          <w:color w:val="FF0000"/>
          <w:sz w:val="24"/>
          <w:szCs w:val="24"/>
          <w:highlight w:val="yellow"/>
        </w:rPr>
        <w:t>Figure x: Survey Home Page</w:t>
      </w:r>
      <w:r>
        <w:rPr>
          <w:rFonts w:ascii="Arial Narrow" w:hAnsi="Arial Narrow"/>
          <w:b/>
          <w:color w:val="FF0000"/>
          <w:sz w:val="24"/>
          <w:szCs w:val="24"/>
        </w:rPr>
        <w:t>, view 2</w:t>
      </w:r>
    </w:p>
    <w:p w:rsidR="007B4292" w:rsidRDefault="007B4292" w:rsidP="007B4292">
      <w:r>
        <w:rPr>
          <w:noProof/>
        </w:rPr>
        <w:drawing>
          <wp:inline distT="0" distB="0" distL="0" distR="0" wp14:anchorId="6366BF2D" wp14:editId="77C11675">
            <wp:extent cx="5943600" cy="3341370"/>
            <wp:effectExtent l="0" t="0" r="0" b="0"/>
            <wp:docPr id="21" name="Picture 21" descr="The Survey Home Page Screen Shot is an image of the Survey Home Page Page as it appears in the Online Survey. This image shows the About the Survey statement and a portion of the Survey Timeline." title="Survey Home Page Screen 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7B4292" w:rsidRDefault="007B4292" w:rsidP="007B4292"/>
    <w:p w:rsidR="007B4292" w:rsidRPr="00D248CF" w:rsidRDefault="007B4292" w:rsidP="007B4292"/>
    <w:p w:rsidR="00334F11" w:rsidRDefault="007B4292" w:rsidP="007B4292">
      <w:pPr>
        <w:pStyle w:val="Heading3"/>
      </w:pPr>
      <w:bookmarkStart w:id="39" w:name="_Toc380842682"/>
      <w:r>
        <w:t>CMS.gov / Physician Quality Reporting System (PQRS)</w:t>
      </w:r>
      <w:bookmarkEnd w:id="39"/>
    </w:p>
    <w:p w:rsidR="007B4292" w:rsidRDefault="007B4292" w:rsidP="007B4292">
      <w:r>
        <w:t xml:space="preserve">To access the PQRS page on the CMS website, place your curser over the CMS logo and click. Your browser will be re-directed to the CMS website. </w:t>
      </w:r>
    </w:p>
    <w:p w:rsidR="007B4292" w:rsidRPr="007B4292" w:rsidRDefault="007B4292" w:rsidP="007B4292">
      <w:pPr>
        <w:jc w:val="center"/>
        <w:rPr>
          <w:rFonts w:ascii="Arial Narrow" w:hAnsi="Arial Narrow"/>
          <w:b/>
          <w:color w:val="FF0000"/>
          <w:sz w:val="24"/>
          <w:szCs w:val="24"/>
        </w:rPr>
      </w:pPr>
      <w:r w:rsidRPr="002F029E">
        <w:rPr>
          <w:rFonts w:ascii="Arial Narrow" w:hAnsi="Arial Narrow"/>
          <w:b/>
          <w:color w:val="FF0000"/>
          <w:sz w:val="24"/>
          <w:szCs w:val="24"/>
          <w:highlight w:val="yellow"/>
        </w:rPr>
        <w:t xml:space="preserve">Figure x: </w:t>
      </w:r>
      <w:r>
        <w:rPr>
          <w:rFonts w:ascii="Arial Narrow" w:hAnsi="Arial Narrow"/>
          <w:b/>
          <w:color w:val="FF0000"/>
          <w:sz w:val="24"/>
          <w:szCs w:val="24"/>
        </w:rPr>
        <w:t>Accessing CMS.gov PQRS</w:t>
      </w:r>
    </w:p>
    <w:p w:rsidR="007B4292" w:rsidRDefault="007B4292" w:rsidP="007B4292">
      <w:ins w:id="40" w:author="Author">
        <w:r>
          <w:rPr>
            <w:noProof/>
          </w:rPr>
          <w:drawing>
            <wp:inline distT="0" distB="0" distL="0" distR="0" wp14:anchorId="45878309" wp14:editId="7ABAC5E9">
              <wp:extent cx="5219700" cy="2934408"/>
              <wp:effectExtent l="0" t="0" r="0" b="0"/>
              <wp:docPr id="8" name="Picture 8" descr="The Survey Home Page Screen Shot is an image of the Survey Home Page Page as it appears in the Online Survey." title="Survey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19700" cy="2934408"/>
                      </a:xfrm>
                      <a:prstGeom prst="rect">
                        <a:avLst/>
                      </a:prstGeom>
                    </pic:spPr>
                  </pic:pic>
                </a:graphicData>
              </a:graphic>
            </wp:inline>
          </w:drawing>
        </w:r>
      </w:ins>
    </w:p>
    <w:p w:rsidR="007B4292" w:rsidRDefault="007B4292" w:rsidP="007B4292"/>
    <w:p w:rsidR="007B4292" w:rsidRDefault="007B4292" w:rsidP="007B4292">
      <w:r>
        <w:t>To return to the Survey, click the back arrow at the top of your browser. You will be returned to the Survey Home Page.</w:t>
      </w:r>
    </w:p>
    <w:p w:rsidR="007B4292" w:rsidRDefault="007B4292" w:rsidP="007B4292">
      <w:r w:rsidRPr="006D0E3F">
        <w:rPr>
          <w:noProof/>
        </w:rPr>
        <mc:AlternateContent>
          <mc:Choice Requires="wps">
            <w:drawing>
              <wp:anchor distT="0" distB="0" distL="114300" distR="114300" simplePos="0" relativeHeight="251697152" behindDoc="0" locked="0" layoutInCell="1" allowOverlap="1" wp14:anchorId="6A476D15" wp14:editId="5130BF21">
                <wp:simplePos x="0" y="0"/>
                <wp:positionH relativeFrom="column">
                  <wp:posOffset>-161925</wp:posOffset>
                </wp:positionH>
                <wp:positionV relativeFrom="paragraph">
                  <wp:posOffset>13335</wp:posOffset>
                </wp:positionV>
                <wp:extent cx="209550" cy="657225"/>
                <wp:effectExtent l="0" t="0" r="76200" b="66675"/>
                <wp:wrapNone/>
                <wp:docPr id="24" name="Straight Arrow Connector 24"/>
                <wp:cNvGraphicFramePr/>
                <a:graphic xmlns:a="http://schemas.openxmlformats.org/drawingml/2006/main">
                  <a:graphicData uri="http://schemas.microsoft.com/office/word/2010/wordprocessingShape">
                    <wps:wsp>
                      <wps:cNvCnPr/>
                      <wps:spPr>
                        <a:xfrm>
                          <a:off x="0" y="0"/>
                          <a:ext cx="209550" cy="657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4" o:spid="_x0000_s1026" type="#_x0000_t32" style="position:absolute;margin-left:-12.75pt;margin-top:1.05pt;width:16.5pt;height:51.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" strokecolor="#4579b8 [3044]">
                <v:stroke endarrow="open"/>
              </v:shape>
            </w:pict>
          </mc:Fallback>
        </mc:AlternateContent>
      </w:r>
    </w:p>
    <w:p w:rsidR="007B4292" w:rsidRPr="002F029E" w:rsidRDefault="007B4292" w:rsidP="007B4292">
      <w:pPr>
        <w:jc w:val="center"/>
        <w:rPr>
          <w:rFonts w:ascii="Arial Narrow" w:hAnsi="Arial Narrow"/>
          <w:b/>
          <w:color w:val="FF0000"/>
          <w:sz w:val="24"/>
          <w:szCs w:val="24"/>
        </w:rPr>
      </w:pPr>
      <w:r w:rsidRPr="002F029E">
        <w:rPr>
          <w:rFonts w:ascii="Arial Narrow" w:hAnsi="Arial Narrow"/>
          <w:b/>
          <w:color w:val="FF0000"/>
          <w:sz w:val="24"/>
          <w:szCs w:val="24"/>
          <w:highlight w:val="yellow"/>
        </w:rPr>
        <w:t xml:space="preserve">Figure x: </w:t>
      </w:r>
      <w:r>
        <w:rPr>
          <w:rFonts w:ascii="Arial Narrow" w:hAnsi="Arial Narrow"/>
          <w:b/>
          <w:color w:val="FF0000"/>
          <w:sz w:val="24"/>
          <w:szCs w:val="24"/>
        </w:rPr>
        <w:t>CMS.gov PQRS</w:t>
      </w:r>
    </w:p>
    <w:p w:rsidR="007B4292" w:rsidRDefault="007B4292" w:rsidP="007B4292">
      <w:ins w:id="41" w:author="Author">
        <w:r>
          <w:rPr>
            <w:noProof/>
          </w:rPr>
          <w:drawing>
            <wp:inline distT="0" distB="0" distL="0" distR="0" wp14:anchorId="56214288" wp14:editId="55024AAC">
              <wp:extent cx="5019675" cy="2821959"/>
              <wp:effectExtent l="0" t="0" r="0" b="0"/>
              <wp:docPr id="23" name="Picture 23" descr="CMS.gov PQRS Screen Shot is an image of the PQRS webpage." title="CMS.gov PQRS webpage Screen 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27324" cy="2826259"/>
                      </a:xfrm>
                      <a:prstGeom prst="rect">
                        <a:avLst/>
                      </a:prstGeom>
                    </pic:spPr>
                  </pic:pic>
                </a:graphicData>
              </a:graphic>
            </wp:inline>
          </w:drawing>
        </w:r>
      </w:ins>
    </w:p>
    <w:p w:rsidR="007B4292" w:rsidRDefault="007B4292" w:rsidP="007B4292">
      <w:pPr>
        <w:pStyle w:val="Heading2"/>
      </w:pPr>
      <w:bookmarkStart w:id="42" w:name="_Toc380842683"/>
      <w:r>
        <w:t>User Survey</w:t>
      </w:r>
      <w:bookmarkEnd w:id="42"/>
    </w:p>
    <w:p w:rsidR="00F279F3" w:rsidRDefault="00F279F3" w:rsidP="00F279F3">
      <w:r>
        <w:t>The User Survey page has 6</w:t>
      </w:r>
      <w:r w:rsidR="00333D6F">
        <w:t xml:space="preserve"> questions</w:t>
      </w:r>
      <w:r>
        <w:t xml:space="preserve"> tabs</w:t>
      </w:r>
      <w:r w:rsidR="00333D6F">
        <w:t xml:space="preserve">. </w:t>
      </w:r>
      <w:r w:rsidR="00E843B6">
        <w:t xml:space="preserve">The User verifies that </w:t>
      </w:r>
      <w:r w:rsidR="00333D6F">
        <w:t>the Registry demographic information</w:t>
      </w:r>
      <w:r w:rsidR="00E843B6">
        <w:t xml:space="preserve"> is correct</w:t>
      </w:r>
      <w:r w:rsidR="00333D6F">
        <w:t xml:space="preserve"> o</w:t>
      </w:r>
      <w:r w:rsidR="00E843B6">
        <w:t>n the Corporate Information tab before processing</w:t>
      </w:r>
      <w:r w:rsidR="00333D6F">
        <w:t xml:space="preserve"> through the five subsequent tabs to complete the Survey. </w:t>
      </w:r>
      <w:r w:rsidR="00E843B6">
        <w:t>T</w:t>
      </w:r>
      <w:r w:rsidR="00333D6F">
        <w:t>he Survey will not include the eRx Survey questions</w:t>
      </w:r>
      <w:r w:rsidR="00E843B6" w:rsidRPr="00E843B6">
        <w:t xml:space="preserve"> </w:t>
      </w:r>
      <w:r w:rsidR="00E843B6">
        <w:t>For Registries that did not participate in the Electronic Prescribing (eRx) Program</w:t>
      </w:r>
      <w:r w:rsidR="00333D6F">
        <w:t xml:space="preserve">. Please verify that this information is correct in the Corporate Information section. </w:t>
      </w:r>
      <w:r w:rsidR="00E843B6">
        <w:t>The Survey sections are:</w:t>
      </w:r>
    </w:p>
    <w:p w:rsidR="00F279F3" w:rsidRDefault="00F279F3" w:rsidP="00E97C4E">
      <w:pPr>
        <w:pStyle w:val="ListParagraph"/>
        <w:numPr>
          <w:ilvl w:val="0"/>
          <w:numId w:val="29"/>
        </w:numPr>
        <w:spacing w:before="0"/>
      </w:pPr>
      <w:r>
        <w:t>Corporate Information</w:t>
      </w:r>
    </w:p>
    <w:p w:rsidR="00F279F3" w:rsidRDefault="00F279F3" w:rsidP="00E97C4E">
      <w:pPr>
        <w:pStyle w:val="ListParagraph"/>
        <w:numPr>
          <w:ilvl w:val="0"/>
          <w:numId w:val="29"/>
        </w:numPr>
        <w:spacing w:before="0"/>
      </w:pPr>
      <w:r>
        <w:t>Training Information</w:t>
      </w:r>
    </w:p>
    <w:p w:rsidR="00F279F3" w:rsidRDefault="00F279F3" w:rsidP="00E97C4E">
      <w:pPr>
        <w:pStyle w:val="ListParagraph"/>
        <w:numPr>
          <w:ilvl w:val="0"/>
          <w:numId w:val="29"/>
        </w:numPr>
        <w:spacing w:before="0"/>
      </w:pPr>
      <w:r>
        <w:t>PQRS Data Handling</w:t>
      </w:r>
    </w:p>
    <w:p w:rsidR="00F279F3" w:rsidRDefault="00F279F3" w:rsidP="00E97C4E">
      <w:pPr>
        <w:pStyle w:val="ListParagraph"/>
        <w:numPr>
          <w:ilvl w:val="0"/>
          <w:numId w:val="29"/>
        </w:numPr>
        <w:spacing w:before="0"/>
      </w:pPr>
      <w:r>
        <w:t>Quality Assurance</w:t>
      </w:r>
    </w:p>
    <w:p w:rsidR="00F279F3" w:rsidRDefault="00F279F3" w:rsidP="00E97C4E">
      <w:pPr>
        <w:pStyle w:val="ListParagraph"/>
        <w:numPr>
          <w:ilvl w:val="0"/>
          <w:numId w:val="29"/>
        </w:numPr>
        <w:spacing w:before="0"/>
      </w:pPr>
      <w:r>
        <w:t>eRx</w:t>
      </w:r>
    </w:p>
    <w:p w:rsidR="00F279F3" w:rsidRDefault="00F279F3" w:rsidP="00E97C4E">
      <w:pPr>
        <w:pStyle w:val="ListParagraph"/>
        <w:numPr>
          <w:ilvl w:val="0"/>
          <w:numId w:val="29"/>
        </w:numPr>
        <w:spacing w:before="0"/>
      </w:pPr>
      <w:r>
        <w:t>Feedback</w:t>
      </w:r>
    </w:p>
    <w:p w:rsidR="00E843B6" w:rsidRDefault="00E843B6" w:rsidP="00333D6F"/>
    <w:p w:rsidR="00E843B6" w:rsidRDefault="00E843B6" w:rsidP="00E843B6">
      <w:pPr>
        <w:pStyle w:val="Heading2"/>
        <w:numPr>
          <w:ilvl w:val="0"/>
          <w:numId w:val="0"/>
        </w:numPr>
      </w:pPr>
      <w:r>
        <w:t>4.2.1 Completing the Survey</w:t>
      </w:r>
    </w:p>
    <w:p w:rsidR="00E843B6" w:rsidRDefault="00E843B6" w:rsidP="00E843B6">
      <w:pPr>
        <w:pStyle w:val="Heading2"/>
        <w:numPr>
          <w:ilvl w:val="0"/>
          <w:numId w:val="0"/>
        </w:numPr>
      </w:pPr>
      <w:r>
        <w:t>Corporate Information</w:t>
      </w:r>
    </w:p>
    <w:p w:rsidR="00333D6F" w:rsidRPr="006D0E3F" w:rsidRDefault="00333D6F" w:rsidP="00333D6F">
      <w:r>
        <w:t>After verifying the Registry information as it appears</w:t>
      </w:r>
      <w:r w:rsidRPr="00333D6F">
        <w:t xml:space="preserve"> </w:t>
      </w:r>
      <w:r>
        <w:t>on the Corporate Information tab, the user clicks “Start Survey” on the bottom left of the Corporate Information section.</w:t>
      </w:r>
    </w:p>
    <w:p w:rsidR="00333D6F" w:rsidRDefault="00333D6F" w:rsidP="00333D6F">
      <w:pPr>
        <w:spacing w:before="0"/>
        <w:ind w:left="360"/>
      </w:pPr>
    </w:p>
    <w:p w:rsidR="00F279F3" w:rsidRPr="00F279F3" w:rsidRDefault="00F279F3" w:rsidP="00F279F3">
      <w:pPr>
        <w:spacing w:before="0"/>
        <w:jc w:val="center"/>
        <w:rPr>
          <w:rFonts w:ascii="Arial Narrow" w:hAnsi="Arial Narrow"/>
          <w:b/>
          <w:sz w:val="24"/>
          <w:szCs w:val="24"/>
        </w:rPr>
      </w:pPr>
      <w:r w:rsidRPr="00F279F3">
        <w:rPr>
          <w:rFonts w:ascii="Arial Narrow" w:hAnsi="Arial Narrow"/>
          <w:b/>
          <w:sz w:val="24"/>
          <w:szCs w:val="24"/>
        </w:rPr>
        <w:t>Figure x: User Survey</w:t>
      </w:r>
      <w:r>
        <w:rPr>
          <w:rFonts w:ascii="Arial Narrow" w:hAnsi="Arial Narrow"/>
          <w:b/>
          <w:sz w:val="24"/>
          <w:szCs w:val="24"/>
        </w:rPr>
        <w:t xml:space="preserve"> Opening Page</w:t>
      </w:r>
    </w:p>
    <w:p w:rsidR="00F279F3" w:rsidRDefault="00F279F3" w:rsidP="007B4292">
      <w:r>
        <w:rPr>
          <w:noProof/>
        </w:rPr>
        <w:drawing>
          <wp:inline distT="0" distB="0" distL="0" distR="0" wp14:anchorId="1F634732" wp14:editId="5A9D6B8F">
            <wp:extent cx="4552950" cy="2559575"/>
            <wp:effectExtent l="0" t="0" r="0" b="0"/>
            <wp:docPr id="25" name="Picture 25" descr="This figure depicts the opening view of the User Survey." title="User Survey Open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52950" cy="2559575"/>
                    </a:xfrm>
                    <a:prstGeom prst="rect">
                      <a:avLst/>
                    </a:prstGeom>
                  </pic:spPr>
                </pic:pic>
              </a:graphicData>
            </a:graphic>
          </wp:inline>
        </w:drawing>
      </w:r>
    </w:p>
    <w:p w:rsidR="00333D6F" w:rsidRDefault="00333D6F" w:rsidP="007B4292">
      <w:r>
        <w:t>After verifying the Registry information as it appears</w:t>
      </w:r>
      <w:r w:rsidRPr="00333D6F">
        <w:t xml:space="preserve"> </w:t>
      </w:r>
      <w:r>
        <w:t>on the Corporate Information tab, the user clicks “Start Survey” on the bottom left of the Corporate Information section. If the user closes the Survey application before completing the Survey, this button will appear as “Restart Survey” when the User returns to the Survey.</w:t>
      </w:r>
    </w:p>
    <w:p w:rsidR="00B61E16" w:rsidRDefault="00B61E16" w:rsidP="00333D6F">
      <w:pPr>
        <w:spacing w:before="0"/>
        <w:jc w:val="center"/>
        <w:rPr>
          <w:rFonts w:ascii="Arial Narrow" w:hAnsi="Arial Narrow"/>
          <w:b/>
          <w:sz w:val="24"/>
          <w:szCs w:val="24"/>
        </w:rPr>
      </w:pPr>
    </w:p>
    <w:p w:rsidR="00B61E16" w:rsidRDefault="00B61E16" w:rsidP="00333D6F">
      <w:pPr>
        <w:spacing w:before="0"/>
        <w:jc w:val="center"/>
        <w:rPr>
          <w:rFonts w:ascii="Arial Narrow" w:hAnsi="Arial Narrow"/>
          <w:b/>
          <w:sz w:val="24"/>
          <w:szCs w:val="24"/>
        </w:rPr>
      </w:pPr>
    </w:p>
    <w:p w:rsidR="00333D6F" w:rsidRPr="00333D6F" w:rsidRDefault="00333D6F" w:rsidP="00333D6F">
      <w:pPr>
        <w:spacing w:before="0"/>
        <w:jc w:val="center"/>
        <w:rPr>
          <w:rFonts w:ascii="Arial Narrow" w:hAnsi="Arial Narrow"/>
          <w:b/>
          <w:sz w:val="24"/>
          <w:szCs w:val="24"/>
        </w:rPr>
      </w:pPr>
      <w:r w:rsidRPr="00F279F3">
        <w:rPr>
          <w:rFonts w:ascii="Arial Narrow" w:hAnsi="Arial Narrow"/>
          <w:b/>
          <w:sz w:val="24"/>
          <w:szCs w:val="24"/>
        </w:rPr>
        <w:t xml:space="preserve">Figure x: </w:t>
      </w:r>
      <w:r>
        <w:rPr>
          <w:rFonts w:ascii="Arial Narrow" w:hAnsi="Arial Narrow"/>
          <w:b/>
          <w:sz w:val="24"/>
          <w:szCs w:val="24"/>
        </w:rPr>
        <w:t>Start Survey</w:t>
      </w:r>
    </w:p>
    <w:p w:rsidR="00F279F3" w:rsidRDefault="00333D6F" w:rsidP="007B4292">
      <w:r>
        <w:rPr>
          <w:noProof/>
        </w:rPr>
        <mc:AlternateContent>
          <mc:Choice Requires="wps">
            <w:drawing>
              <wp:anchor distT="0" distB="0" distL="114300" distR="114300" simplePos="0" relativeHeight="251698176" behindDoc="0" locked="0" layoutInCell="1" allowOverlap="1">
                <wp:simplePos x="0" y="0"/>
                <wp:positionH relativeFrom="column">
                  <wp:posOffset>-323850</wp:posOffset>
                </wp:positionH>
                <wp:positionV relativeFrom="paragraph">
                  <wp:posOffset>1724025</wp:posOffset>
                </wp:positionV>
                <wp:extent cx="1552575" cy="638175"/>
                <wp:effectExtent l="0" t="38100" r="66675" b="28575"/>
                <wp:wrapNone/>
                <wp:docPr id="27" name="Straight Arrow Connector 27"/>
                <wp:cNvGraphicFramePr/>
                <a:graphic xmlns:a="http://schemas.openxmlformats.org/drawingml/2006/main">
                  <a:graphicData uri="http://schemas.microsoft.com/office/word/2010/wordprocessingShape">
                    <wps:wsp>
                      <wps:cNvCnPr/>
                      <wps:spPr>
                        <a:xfrm flipV="1">
                          <a:off x="0" y="0"/>
                          <a:ext cx="1552575" cy="638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 o:spid="_x0000_s1026" type="#_x0000_t32" style="position:absolute;margin-left:-25.5pt;margin-top:135.75pt;width:122.25pt;height:50.2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" strokecolor="#4579b8 [3044]">
                <v:stroke endarrow="open"/>
              </v:shape>
            </w:pict>
          </mc:Fallback>
        </mc:AlternateContent>
      </w:r>
      <w:r w:rsidR="00F279F3">
        <w:rPr>
          <w:noProof/>
        </w:rPr>
        <w:drawing>
          <wp:inline distT="0" distB="0" distL="0" distR="0" wp14:anchorId="603D86AB" wp14:editId="266EC23F">
            <wp:extent cx="4524375" cy="2543511"/>
            <wp:effectExtent l="0" t="0" r="0" b="9525"/>
            <wp:docPr id="26" name="Picture 26" descr="This figure depicts the first tab (Corporate Information) of the User Survey with the Start Survey button at the bottom left corner. " title="Start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24375" cy="2543511"/>
                    </a:xfrm>
                    <a:prstGeom prst="rect">
                      <a:avLst/>
                    </a:prstGeom>
                  </pic:spPr>
                </pic:pic>
              </a:graphicData>
            </a:graphic>
          </wp:inline>
        </w:drawing>
      </w:r>
    </w:p>
    <w:p w:rsidR="00E843B6" w:rsidRDefault="00E843B6" w:rsidP="007B4292"/>
    <w:p w:rsidR="00E843B6" w:rsidRDefault="00280887" w:rsidP="00E843B6">
      <w:pPr>
        <w:pStyle w:val="Heading2"/>
        <w:numPr>
          <w:ilvl w:val="0"/>
          <w:numId w:val="0"/>
        </w:numPr>
      </w:pPr>
      <w:r>
        <w:t>Completing Questions</w:t>
      </w:r>
    </w:p>
    <w:p w:rsidR="00280887" w:rsidRPr="00C21DFF" w:rsidRDefault="00280887" w:rsidP="00280887">
      <w:pPr>
        <w:rPr>
          <w:rFonts w:ascii="Times New Roman" w:hAnsi="Times New Roman"/>
        </w:rPr>
      </w:pPr>
      <w:r w:rsidRPr="00C21DFF">
        <w:rPr>
          <w:rFonts w:ascii="Times New Roman" w:hAnsi="Times New Roman"/>
        </w:rPr>
        <w:t>The Survey includes a variety of question types</w:t>
      </w:r>
      <w:r w:rsidR="00407B48" w:rsidRPr="00C21DFF">
        <w:rPr>
          <w:rFonts w:ascii="Times New Roman" w:hAnsi="Times New Roman"/>
        </w:rPr>
        <w:t>:</w:t>
      </w:r>
    </w:p>
    <w:p w:rsidR="00280887" w:rsidRPr="00C21DFF" w:rsidRDefault="00280887" w:rsidP="00E97C4E">
      <w:pPr>
        <w:pStyle w:val="ListParagraph"/>
        <w:numPr>
          <w:ilvl w:val="0"/>
          <w:numId w:val="30"/>
        </w:numPr>
        <w:rPr>
          <w:rFonts w:ascii="Times New Roman" w:hAnsi="Times New Roman"/>
        </w:rPr>
      </w:pPr>
      <w:r w:rsidRPr="00C21DFF">
        <w:rPr>
          <w:rFonts w:ascii="Times New Roman" w:hAnsi="Times New Roman"/>
        </w:rPr>
        <w:t>Multiple Choice</w:t>
      </w:r>
    </w:p>
    <w:p w:rsidR="00280887" w:rsidRPr="00C21DFF" w:rsidRDefault="00280887" w:rsidP="00E97C4E">
      <w:pPr>
        <w:pStyle w:val="ListParagraph"/>
        <w:numPr>
          <w:ilvl w:val="0"/>
          <w:numId w:val="30"/>
        </w:numPr>
        <w:rPr>
          <w:rFonts w:ascii="Times New Roman" w:hAnsi="Times New Roman"/>
        </w:rPr>
      </w:pPr>
      <w:r w:rsidRPr="00C21DFF">
        <w:rPr>
          <w:rFonts w:ascii="Times New Roman" w:hAnsi="Times New Roman"/>
        </w:rPr>
        <w:t>Yes/No</w:t>
      </w:r>
    </w:p>
    <w:p w:rsidR="00280887" w:rsidRPr="00C21DFF" w:rsidRDefault="00280887" w:rsidP="00E97C4E">
      <w:pPr>
        <w:pStyle w:val="ListParagraph"/>
        <w:numPr>
          <w:ilvl w:val="0"/>
          <w:numId w:val="30"/>
        </w:numPr>
        <w:rPr>
          <w:rFonts w:ascii="Times New Roman" w:hAnsi="Times New Roman"/>
        </w:rPr>
      </w:pPr>
      <w:r w:rsidRPr="00C21DFF">
        <w:rPr>
          <w:rFonts w:ascii="Times New Roman" w:hAnsi="Times New Roman"/>
        </w:rPr>
        <w:t>Free Text Responses</w:t>
      </w:r>
    </w:p>
    <w:p w:rsidR="00407B48" w:rsidRPr="00C21DFF" w:rsidRDefault="00407B48" w:rsidP="007B4292">
      <w:pPr>
        <w:rPr>
          <w:rFonts w:ascii="Times New Roman" w:hAnsi="Times New Roman"/>
        </w:rPr>
      </w:pPr>
      <w:r w:rsidRPr="00C21DFF">
        <w:rPr>
          <w:rFonts w:ascii="Times New Roman" w:hAnsi="Times New Roman"/>
        </w:rPr>
        <w:t>Depending on the type of question, the User may select from response options listed in the Survey or provide a descriptive response in a blank text box. Certain questions have both User selection and a blank text box.</w:t>
      </w:r>
    </w:p>
    <w:p w:rsidR="00DC757B" w:rsidRPr="00C21DFF" w:rsidRDefault="002348B9" w:rsidP="007B4292">
      <w:pPr>
        <w:rPr>
          <w:rFonts w:ascii="Times New Roman" w:hAnsi="Times New Roman"/>
        </w:rPr>
      </w:pPr>
      <w:r w:rsidRPr="00C21DFF">
        <w:rPr>
          <w:rFonts w:ascii="Times New Roman" w:hAnsi="Times New Roman"/>
          <w:b/>
        </w:rPr>
        <w:t xml:space="preserve">Multiple Choice Questions: </w:t>
      </w:r>
      <w:r w:rsidRPr="00C21DFF">
        <w:rPr>
          <w:rFonts w:ascii="Times New Roman" w:hAnsi="Times New Roman"/>
        </w:rPr>
        <w:t xml:space="preserve">The Survey has 2 types of Multiple Choice questions. </w:t>
      </w:r>
    </w:p>
    <w:p w:rsidR="002348B9" w:rsidRPr="00C21DFF" w:rsidRDefault="00DC757B" w:rsidP="007B4292">
      <w:pPr>
        <w:rPr>
          <w:rFonts w:ascii="Times New Roman" w:hAnsi="Times New Roman"/>
        </w:rPr>
      </w:pPr>
      <w:r w:rsidRPr="00C21DFF">
        <w:rPr>
          <w:rFonts w:ascii="Times New Roman" w:hAnsi="Times New Roman"/>
          <w:b/>
        </w:rPr>
        <w:t>Single Option Multiple Choice:</w:t>
      </w:r>
      <w:r w:rsidRPr="00C21DFF">
        <w:rPr>
          <w:rFonts w:ascii="Times New Roman" w:hAnsi="Times New Roman"/>
        </w:rPr>
        <w:t xml:space="preserve"> </w:t>
      </w:r>
      <w:r w:rsidR="002348B9" w:rsidRPr="00C21DFF">
        <w:rPr>
          <w:rFonts w:ascii="Times New Roman" w:hAnsi="Times New Roman"/>
        </w:rPr>
        <w:t xml:space="preserve">A drop down box appears for questions for which only one response is permitted. </w:t>
      </w:r>
    </w:p>
    <w:p w:rsidR="002348B9" w:rsidRPr="00C21DFF" w:rsidRDefault="002348B9" w:rsidP="007B4292">
      <w:pPr>
        <w:rPr>
          <w:rFonts w:ascii="Times New Roman" w:hAnsi="Times New Roman"/>
        </w:rPr>
      </w:pPr>
      <w:r w:rsidRPr="00C21DFF">
        <w:rPr>
          <w:rFonts w:ascii="Times New Roman" w:hAnsi="Times New Roman"/>
        </w:rPr>
        <w:t xml:space="preserve">To select a response from the drop down, </w:t>
      </w:r>
      <w:r w:rsidR="00DC757B" w:rsidRPr="00C21DFF">
        <w:rPr>
          <w:rFonts w:ascii="Times New Roman" w:hAnsi="Times New Roman"/>
        </w:rPr>
        <w:t xml:space="preserve">click the arrow to the right of “Select”. Response options appear. Click on the desired response </w:t>
      </w:r>
      <w:r w:rsidRPr="00C21DFF">
        <w:rPr>
          <w:rFonts w:ascii="Times New Roman" w:hAnsi="Times New Roman"/>
        </w:rPr>
        <w:t>(see figure x: Selecting from a Drop Down).</w:t>
      </w:r>
    </w:p>
    <w:p w:rsidR="00DC757B" w:rsidRDefault="00DC757B" w:rsidP="00DC757B">
      <w:pPr>
        <w:spacing w:before="0"/>
      </w:pPr>
    </w:p>
    <w:p w:rsidR="002348B9" w:rsidRPr="00407B48" w:rsidRDefault="002348B9" w:rsidP="00DC757B">
      <w:pPr>
        <w:spacing w:before="0"/>
        <w:jc w:val="center"/>
        <w:rPr>
          <w:rFonts w:ascii="Arial Narrow" w:hAnsi="Arial Narrow"/>
          <w:b/>
          <w:sz w:val="24"/>
          <w:szCs w:val="24"/>
        </w:rPr>
      </w:pPr>
      <w:r w:rsidRPr="00F279F3">
        <w:rPr>
          <w:rFonts w:ascii="Arial Narrow" w:hAnsi="Arial Narrow"/>
          <w:b/>
          <w:sz w:val="24"/>
          <w:szCs w:val="24"/>
        </w:rPr>
        <w:t xml:space="preserve">Figure x: </w:t>
      </w:r>
      <w:r>
        <w:rPr>
          <w:rFonts w:ascii="Arial Narrow" w:hAnsi="Arial Narrow"/>
          <w:b/>
          <w:sz w:val="24"/>
          <w:szCs w:val="24"/>
        </w:rPr>
        <w:t>Selecting From a Drop Down</w:t>
      </w:r>
    </w:p>
    <w:p w:rsidR="002348B9" w:rsidRDefault="002348B9" w:rsidP="007B4292"/>
    <w:p w:rsidR="002348B9" w:rsidRDefault="002348B9" w:rsidP="007B4292">
      <w:r>
        <w:rPr>
          <w:noProof/>
        </w:rPr>
        <w:drawing>
          <wp:inline distT="0" distB="0" distL="0" distR="0" wp14:anchorId="3DD1C6CB" wp14:editId="33C43A8E">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DC757B" w:rsidRDefault="00DC757B" w:rsidP="00DC757B">
      <w:pPr>
        <w:rPr>
          <w:b/>
        </w:rPr>
      </w:pPr>
    </w:p>
    <w:p w:rsidR="00DC757B" w:rsidRPr="00DC757B" w:rsidRDefault="00DC757B" w:rsidP="00DC757B">
      <w:r w:rsidRPr="00DC757B">
        <w:rPr>
          <w:b/>
        </w:rPr>
        <w:t>Multiple Option Multiple Choice</w:t>
      </w:r>
      <w:r w:rsidR="00C21DFF">
        <w:rPr>
          <w:b/>
        </w:rPr>
        <w:t xml:space="preserve"> Questions</w:t>
      </w:r>
      <w:r w:rsidRPr="00DC757B">
        <w:rPr>
          <w:b/>
        </w:rPr>
        <w:t>:</w:t>
      </w:r>
      <w:r w:rsidRPr="00DC757B">
        <w:t xml:space="preserve"> Multiple response options appear in the box, along with an up or down scroll to the right side of the box. </w:t>
      </w:r>
    </w:p>
    <w:p w:rsidR="00DC757B" w:rsidRPr="00DC757B" w:rsidRDefault="00DC757B" w:rsidP="00DC757B">
      <w:r w:rsidRPr="00DC757B">
        <w:t xml:space="preserve">To provide a single response to this type of Multiple Choice question, place the curser over your selection and click using your mouse or keyboard. </w:t>
      </w:r>
    </w:p>
    <w:p w:rsidR="002348B9" w:rsidRPr="00DC757B" w:rsidRDefault="00DC757B" w:rsidP="007B4292">
      <w:r w:rsidRPr="00DC757B">
        <w:t xml:space="preserve">To provide more than one response to this type of Multiple Choice question, hold down the CTRL button on your keyboard, place the cursor over each selection and click for each desired response. </w:t>
      </w:r>
    </w:p>
    <w:p w:rsidR="00B61E16" w:rsidRPr="00B61E16" w:rsidRDefault="00B61E16" w:rsidP="00B61E16">
      <w:pPr>
        <w:spacing w:before="0"/>
        <w:jc w:val="center"/>
        <w:rPr>
          <w:rFonts w:ascii="Arial Narrow" w:hAnsi="Arial Narrow"/>
          <w:b/>
          <w:sz w:val="24"/>
          <w:szCs w:val="24"/>
        </w:rPr>
      </w:pPr>
      <w:r w:rsidRPr="00F279F3">
        <w:rPr>
          <w:rFonts w:ascii="Arial Narrow" w:hAnsi="Arial Narrow"/>
          <w:b/>
          <w:sz w:val="24"/>
          <w:szCs w:val="24"/>
        </w:rPr>
        <w:t xml:space="preserve">Figure x: </w:t>
      </w:r>
      <w:r>
        <w:rPr>
          <w:rFonts w:ascii="Arial Narrow" w:hAnsi="Arial Narrow"/>
          <w:b/>
          <w:sz w:val="24"/>
          <w:szCs w:val="24"/>
        </w:rPr>
        <w:t>Completing Multiple Choice Questions</w:t>
      </w:r>
    </w:p>
    <w:p w:rsidR="002348B9" w:rsidRDefault="00B61E16" w:rsidP="00DC757B">
      <w:r>
        <w:rPr>
          <w:noProof/>
        </w:rPr>
        <w:drawing>
          <wp:inline distT="0" distB="0" distL="0" distR="0" wp14:anchorId="76D02DD3" wp14:editId="2B7AEAAB">
            <wp:extent cx="4819650" cy="27095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28490" cy="2714477"/>
                    </a:xfrm>
                    <a:prstGeom prst="rect">
                      <a:avLst/>
                    </a:prstGeom>
                  </pic:spPr>
                </pic:pic>
              </a:graphicData>
            </a:graphic>
          </wp:inline>
        </w:drawing>
      </w:r>
    </w:p>
    <w:p w:rsidR="00DC757B" w:rsidRPr="00DC757B" w:rsidRDefault="00DC757B" w:rsidP="00DC757B">
      <w:pPr>
        <w:rPr>
          <w:rFonts w:ascii="Times New Roman" w:hAnsi="Times New Roman"/>
        </w:rPr>
      </w:pPr>
      <w:r>
        <w:rPr>
          <w:rFonts w:ascii="Times New Roman" w:hAnsi="Times New Roman"/>
          <w:b/>
        </w:rPr>
        <w:t xml:space="preserve">Yes/No </w:t>
      </w:r>
      <w:r w:rsidRPr="00DC757B">
        <w:rPr>
          <w:rFonts w:ascii="Times New Roman" w:hAnsi="Times New Roman"/>
          <w:b/>
        </w:rPr>
        <w:t xml:space="preserve">Check Box Questions: </w:t>
      </w:r>
      <w:r w:rsidRPr="00DC757B">
        <w:rPr>
          <w:rFonts w:ascii="Times New Roman" w:hAnsi="Times New Roman"/>
        </w:rPr>
        <w:t>Questions with yes, no or N/A (not applicable) response options have a check box from which to make a selection.</w:t>
      </w:r>
    </w:p>
    <w:p w:rsidR="00DC757B" w:rsidRPr="00DC757B" w:rsidRDefault="00DC757B" w:rsidP="00DC757B">
      <w:pPr>
        <w:rPr>
          <w:rFonts w:ascii="Times New Roman" w:hAnsi="Times New Roman"/>
        </w:rPr>
      </w:pPr>
      <w:r w:rsidRPr="00DC757B">
        <w:rPr>
          <w:rFonts w:ascii="Times New Roman" w:hAnsi="Times New Roman"/>
        </w:rPr>
        <w:t xml:space="preserve">Place the curser over the circle next to the desired answer and click. </w:t>
      </w:r>
    </w:p>
    <w:p w:rsidR="00333D6F" w:rsidRPr="00407B48" w:rsidRDefault="00DC757B" w:rsidP="00407B48">
      <w:pPr>
        <w:spacing w:before="0"/>
        <w:jc w:val="center"/>
        <w:rPr>
          <w:rFonts w:ascii="Arial Narrow" w:hAnsi="Arial Narrow"/>
          <w:b/>
          <w:sz w:val="24"/>
          <w:szCs w:val="24"/>
        </w:rPr>
      </w:pPr>
      <w:r>
        <w:rPr>
          <w:rFonts w:ascii="Arial Narrow" w:hAnsi="Arial Narrow"/>
          <w:b/>
          <w:noProof/>
          <w:sz w:val="24"/>
          <w:szCs w:val="24"/>
        </w:rPr>
        <mc:AlternateContent>
          <mc:Choice Requires="wps">
            <w:drawing>
              <wp:anchor distT="0" distB="0" distL="114300" distR="114300" simplePos="0" relativeHeight="251699200" behindDoc="0" locked="0" layoutInCell="1" allowOverlap="1">
                <wp:simplePos x="0" y="0"/>
                <wp:positionH relativeFrom="column">
                  <wp:posOffset>123824</wp:posOffset>
                </wp:positionH>
                <wp:positionV relativeFrom="paragraph">
                  <wp:posOffset>78740</wp:posOffset>
                </wp:positionV>
                <wp:extent cx="981075" cy="1238250"/>
                <wp:effectExtent l="0" t="0" r="66675" b="57150"/>
                <wp:wrapNone/>
                <wp:docPr id="32" name="Straight Arrow Connector 32"/>
                <wp:cNvGraphicFramePr/>
                <a:graphic xmlns:a="http://schemas.openxmlformats.org/drawingml/2006/main">
                  <a:graphicData uri="http://schemas.microsoft.com/office/word/2010/wordprocessingShape">
                    <wps:wsp>
                      <wps:cNvCnPr/>
                      <wps:spPr>
                        <a:xfrm>
                          <a:off x="0" y="0"/>
                          <a:ext cx="981075" cy="1238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2" o:spid="_x0000_s1026" type="#_x0000_t32" style="position:absolute;margin-left:9.75pt;margin-top:6.2pt;width:77.25pt;height:9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" strokecolor="#4579b8 [3044]">
                <v:stroke endarrow="open"/>
              </v:shape>
            </w:pict>
          </mc:Fallback>
        </mc:AlternateContent>
      </w:r>
      <w:r w:rsidR="00407B48" w:rsidRPr="00F279F3">
        <w:rPr>
          <w:rFonts w:ascii="Arial Narrow" w:hAnsi="Arial Narrow"/>
          <w:b/>
          <w:sz w:val="24"/>
          <w:szCs w:val="24"/>
        </w:rPr>
        <w:t xml:space="preserve">Figure x: </w:t>
      </w:r>
      <w:r w:rsidR="00407B48">
        <w:rPr>
          <w:rFonts w:ascii="Arial Narrow" w:hAnsi="Arial Narrow"/>
          <w:b/>
          <w:sz w:val="24"/>
          <w:szCs w:val="24"/>
        </w:rPr>
        <w:t>Completing Check Box Question</w:t>
      </w:r>
    </w:p>
    <w:p w:rsidR="00407B48" w:rsidRDefault="00407B48" w:rsidP="007B4292">
      <w:r>
        <w:rPr>
          <w:noProof/>
        </w:rPr>
        <w:drawing>
          <wp:inline distT="0" distB="0" distL="0" distR="0" wp14:anchorId="3427C336" wp14:editId="56677C6E">
            <wp:extent cx="5252326" cy="295275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52326" cy="2952750"/>
                    </a:xfrm>
                    <a:prstGeom prst="rect">
                      <a:avLst/>
                    </a:prstGeom>
                  </pic:spPr>
                </pic:pic>
              </a:graphicData>
            </a:graphic>
          </wp:inline>
        </w:drawing>
      </w:r>
    </w:p>
    <w:p w:rsidR="002348B9" w:rsidRDefault="002348B9" w:rsidP="007B4292"/>
    <w:p w:rsidR="002348B9" w:rsidRDefault="00DC757B" w:rsidP="007B4292">
      <w:pPr>
        <w:rPr>
          <w:rFonts w:ascii="Times New Roman" w:hAnsi="Times New Roman"/>
        </w:rPr>
      </w:pPr>
      <w:r w:rsidRPr="00DC757B">
        <w:rPr>
          <w:rFonts w:ascii="Times New Roman" w:hAnsi="Times New Roman"/>
          <w:b/>
        </w:rPr>
        <w:t>Descriptive Text Responses:</w:t>
      </w:r>
      <w:r w:rsidR="00C21DFF">
        <w:rPr>
          <w:rFonts w:ascii="Times New Roman" w:hAnsi="Times New Roman"/>
        </w:rPr>
        <w:t xml:space="preserve"> Text boxes are provided for the User to enter a descriptive response. These boxes are provided for open-ended questions, such as appear on the Feedback tab (see Figure x: Free Text Descriptive Response Box), as well as for Multiple Choice questions for which an additional response is desired.</w:t>
      </w:r>
    </w:p>
    <w:p w:rsidR="00C21DFF" w:rsidRPr="00407B48" w:rsidRDefault="00C21DFF" w:rsidP="00C21DFF">
      <w:pPr>
        <w:spacing w:before="0"/>
        <w:jc w:val="center"/>
        <w:rPr>
          <w:rFonts w:ascii="Arial Narrow" w:hAnsi="Arial Narrow"/>
          <w:b/>
          <w:sz w:val="24"/>
          <w:szCs w:val="24"/>
        </w:rPr>
      </w:pPr>
      <w:r>
        <w:rPr>
          <w:rFonts w:ascii="Arial Narrow" w:hAnsi="Arial Narrow"/>
          <w:b/>
          <w:sz w:val="24"/>
          <w:szCs w:val="24"/>
        </w:rPr>
        <w:t>F</w:t>
      </w:r>
      <w:r w:rsidRPr="00F279F3">
        <w:rPr>
          <w:rFonts w:ascii="Arial Narrow" w:hAnsi="Arial Narrow"/>
          <w:b/>
          <w:sz w:val="24"/>
          <w:szCs w:val="24"/>
        </w:rPr>
        <w:t xml:space="preserve">igure x: </w:t>
      </w:r>
      <w:r>
        <w:rPr>
          <w:rFonts w:ascii="Arial Narrow" w:hAnsi="Arial Narrow"/>
          <w:b/>
          <w:sz w:val="24"/>
          <w:szCs w:val="24"/>
        </w:rPr>
        <w:t>Free Text Descriptive Response Box</w:t>
      </w:r>
    </w:p>
    <w:p w:rsidR="00C21DFF" w:rsidRDefault="00C21DFF" w:rsidP="007B4292">
      <w:pPr>
        <w:rPr>
          <w:rFonts w:ascii="Times New Roman" w:hAnsi="Times New Roman"/>
        </w:rPr>
      </w:pPr>
    </w:p>
    <w:p w:rsidR="00C21DFF" w:rsidRPr="00C21DFF" w:rsidRDefault="00C21DFF" w:rsidP="007B4292">
      <w:pPr>
        <w:rPr>
          <w:rFonts w:ascii="Times New Roman" w:hAnsi="Times New Roman"/>
        </w:rPr>
      </w:pPr>
      <w:r>
        <w:rPr>
          <w:noProof/>
        </w:rPr>
        <w:drawing>
          <wp:inline distT="0" distB="0" distL="0" distR="0" wp14:anchorId="2F35A9C0" wp14:editId="38BDFED2">
            <wp:extent cx="4879579" cy="21812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86394" cy="2184271"/>
                    </a:xfrm>
                    <a:prstGeom prst="rect">
                      <a:avLst/>
                    </a:prstGeom>
                  </pic:spPr>
                </pic:pic>
              </a:graphicData>
            </a:graphic>
          </wp:inline>
        </w:drawing>
      </w:r>
    </w:p>
    <w:p w:rsidR="007B4292" w:rsidRDefault="007B4292" w:rsidP="007B4292">
      <w:pPr>
        <w:pStyle w:val="Heading2"/>
      </w:pPr>
      <w:bookmarkStart w:id="43" w:name="_Toc380842684"/>
      <w:r>
        <w:t>Survey Help</w:t>
      </w:r>
      <w:bookmarkEnd w:id="43"/>
    </w:p>
    <w:p w:rsidR="007B4292" w:rsidRDefault="007B4292" w:rsidP="007B4292">
      <w:r>
        <w:t xml:space="preserve">The Survey Help page can be reached from any Survey view. The Help page contains a Contact Support statement informing the User how to obtain technical support for the Survey. The Help page also has a link to the Survey User Guide. </w:t>
      </w:r>
    </w:p>
    <w:p w:rsidR="007B4292" w:rsidRDefault="007B4292" w:rsidP="007B4292">
      <w:pPr>
        <w:pStyle w:val="Heading3"/>
      </w:pPr>
      <w:bookmarkStart w:id="44" w:name="_Toc380842685"/>
      <w:r>
        <w:t>Survey User Guide</w:t>
      </w:r>
      <w:bookmarkEnd w:id="44"/>
    </w:p>
    <w:p w:rsidR="007B4292" w:rsidRDefault="007B4292" w:rsidP="007B4292">
      <w:r>
        <w:t xml:space="preserve">The User can access an electronic version of the Survey User Guide by clicking the question mark that appears in the blue oval on the right side of the page next to the Contact Support statement. </w:t>
      </w:r>
    </w:p>
    <w:p w:rsidR="00B61E16" w:rsidRDefault="00B61E16" w:rsidP="007B4292"/>
    <w:p w:rsidR="007B4292" w:rsidRDefault="007B4292" w:rsidP="007B4292">
      <w:ins w:id="45" w:author="Author">
        <w:r>
          <w:rPr>
            <w:noProof/>
          </w:rPr>
          <w:drawing>
            <wp:inline distT="0" distB="0" distL="0" distR="0" wp14:anchorId="53F79E92" wp14:editId="5D8B2B11">
              <wp:extent cx="5943600" cy="3341370"/>
              <wp:effectExtent l="0" t="0" r="0" b="0"/>
              <wp:docPr id="22" name="Picture 22" descr="The Survey Help Page Screen Shot is an image of the Survey Help Page as it appears in the Online Survey." title="Survey Help Page Screen 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ins>
    </w:p>
    <w:p w:rsidR="00644481" w:rsidRDefault="00E72C59" w:rsidP="00D51F99">
      <w:pPr>
        <w:pStyle w:val="Heading1"/>
      </w:pPr>
      <w:bookmarkStart w:id="46" w:name="_Toc380842686"/>
      <w:r>
        <w:t>Troubleshooting &amp; Support</w:t>
      </w:r>
      <w:bookmarkEnd w:id="46"/>
    </w:p>
    <w:p w:rsidR="0082652F" w:rsidRPr="002F029E" w:rsidRDefault="0082652F" w:rsidP="0082652F">
      <w:pPr>
        <w:pStyle w:val="Heading2"/>
        <w:rPr>
          <w:rFonts w:ascii="Times New Roman" w:hAnsi="Times New Roman"/>
          <w:bCs/>
          <w:color w:val="000000"/>
          <w:szCs w:val="22"/>
        </w:rPr>
      </w:pPr>
      <w:bookmarkStart w:id="47" w:name="_Toc380842687"/>
      <w:r>
        <w:t>Error Messages</w:t>
      </w:r>
      <w:bookmarkEnd w:id="47"/>
    </w:p>
    <w:p w:rsidR="0082652F" w:rsidRPr="002F029E" w:rsidRDefault="0082652F" w:rsidP="00E97C4E">
      <w:pPr>
        <w:pStyle w:val="ListParagraph"/>
        <w:numPr>
          <w:ilvl w:val="0"/>
          <w:numId w:val="22"/>
        </w:numPr>
        <w:rPr>
          <w:rFonts w:ascii="Arial Narrow" w:hAnsi="Arial Narrow"/>
          <w:b/>
          <w:bCs/>
          <w:color w:val="000000"/>
          <w:sz w:val="24"/>
          <w:szCs w:val="24"/>
        </w:rPr>
      </w:pPr>
      <w:r w:rsidRPr="002F029E">
        <w:rPr>
          <w:rFonts w:ascii="Arial Narrow" w:hAnsi="Arial Narrow"/>
          <w:b/>
          <w:bCs/>
          <w:color w:val="000000"/>
          <w:sz w:val="24"/>
          <w:szCs w:val="24"/>
        </w:rPr>
        <w:t>Save and Next Section Error Message</w:t>
      </w:r>
    </w:p>
    <w:p w:rsidR="0082652F" w:rsidRPr="00187FA1" w:rsidRDefault="0082652F" w:rsidP="0082652F">
      <w:pPr>
        <w:rPr>
          <w:rFonts w:ascii="Times New Roman" w:hAnsi="Times New Roman"/>
          <w:bCs/>
          <w:color w:val="000000"/>
          <w:szCs w:val="22"/>
        </w:rPr>
      </w:pPr>
      <w:r w:rsidRPr="00187FA1">
        <w:rPr>
          <w:rFonts w:ascii="Times New Roman" w:hAnsi="Times New Roman"/>
          <w:bCs/>
          <w:color w:val="000000"/>
          <w:szCs w:val="22"/>
        </w:rPr>
        <w:t xml:space="preserve">The </w:t>
      </w:r>
      <w:r>
        <w:rPr>
          <w:rFonts w:ascii="Times New Roman" w:hAnsi="Times New Roman"/>
          <w:bCs/>
          <w:color w:val="000000"/>
          <w:szCs w:val="22"/>
        </w:rPr>
        <w:t>S</w:t>
      </w:r>
      <w:r w:rsidRPr="00187FA1">
        <w:rPr>
          <w:rFonts w:ascii="Times New Roman" w:hAnsi="Times New Roman"/>
          <w:bCs/>
          <w:color w:val="000000"/>
          <w:szCs w:val="22"/>
        </w:rPr>
        <w:t xml:space="preserve">urvey requires that users answer all questions in a section before </w:t>
      </w:r>
      <w:r>
        <w:rPr>
          <w:rFonts w:ascii="Times New Roman" w:hAnsi="Times New Roman"/>
          <w:bCs/>
          <w:color w:val="000000"/>
          <w:szCs w:val="22"/>
        </w:rPr>
        <w:t>saving and moving to the next section.</w:t>
      </w:r>
      <w:r w:rsidRPr="00187FA1">
        <w:rPr>
          <w:rFonts w:ascii="Times New Roman" w:hAnsi="Times New Roman"/>
          <w:bCs/>
          <w:color w:val="000000"/>
          <w:szCs w:val="22"/>
        </w:rPr>
        <w:t xml:space="preserve"> The following </w:t>
      </w:r>
      <w:r>
        <w:rPr>
          <w:rFonts w:ascii="Times New Roman" w:hAnsi="Times New Roman"/>
          <w:bCs/>
          <w:color w:val="000000"/>
          <w:szCs w:val="22"/>
        </w:rPr>
        <w:t xml:space="preserve">error </w:t>
      </w:r>
      <w:r w:rsidRPr="00187FA1">
        <w:rPr>
          <w:rFonts w:ascii="Times New Roman" w:hAnsi="Times New Roman"/>
          <w:bCs/>
          <w:color w:val="000000"/>
          <w:szCs w:val="22"/>
        </w:rPr>
        <w:t>message will appear</w:t>
      </w:r>
      <w:r>
        <w:rPr>
          <w:rFonts w:ascii="Times New Roman" w:hAnsi="Times New Roman"/>
          <w:bCs/>
          <w:color w:val="000000"/>
          <w:szCs w:val="22"/>
        </w:rPr>
        <w:t xml:space="preserve"> if the user clicks the “Save and Next” button before completing all questions in a section</w:t>
      </w:r>
      <w:r w:rsidRPr="00187FA1">
        <w:rPr>
          <w:rFonts w:ascii="Times New Roman" w:hAnsi="Times New Roman"/>
          <w:bCs/>
          <w:color w:val="000000"/>
          <w:szCs w:val="22"/>
        </w:rPr>
        <w:t>:</w:t>
      </w:r>
    </w:p>
    <w:p w:rsidR="0082652F" w:rsidRPr="002F029E" w:rsidRDefault="0082652F" w:rsidP="0082652F">
      <w:pPr>
        <w:rPr>
          <w:rFonts w:ascii="Times New Roman" w:hAnsi="Times New Roman"/>
          <w:b/>
          <w:color w:val="000000"/>
          <w:szCs w:val="22"/>
        </w:rPr>
      </w:pPr>
      <w:r w:rsidRPr="002F029E">
        <w:rPr>
          <w:rFonts w:ascii="Times New Roman" w:hAnsi="Times New Roman"/>
          <w:b/>
          <w:bCs/>
          <w:color w:val="000000"/>
          <w:szCs w:val="22"/>
        </w:rPr>
        <w:t>"Please provide all the answers before proceeding to the next section."</w:t>
      </w:r>
    </w:p>
    <w:p w:rsidR="0082652F" w:rsidRDefault="0082652F" w:rsidP="0082652F">
      <w:pPr>
        <w:spacing w:after="0" w:line="254" w:lineRule="auto"/>
        <w:rPr>
          <w:rFonts w:ascii="Times New Roman" w:hAnsi="Times New Roman"/>
          <w:color w:val="000000"/>
          <w:szCs w:val="22"/>
        </w:rPr>
      </w:pPr>
      <w:r>
        <w:rPr>
          <w:rFonts w:ascii="Times New Roman" w:hAnsi="Times New Roman"/>
          <w:color w:val="000000"/>
          <w:szCs w:val="22"/>
        </w:rPr>
        <w:t>T</w:t>
      </w:r>
      <w:r w:rsidRPr="00187FA1">
        <w:rPr>
          <w:rFonts w:ascii="Times New Roman" w:hAnsi="Times New Roman"/>
          <w:color w:val="000000"/>
          <w:szCs w:val="22"/>
        </w:rPr>
        <w:t xml:space="preserve">he user </w:t>
      </w:r>
      <w:r>
        <w:rPr>
          <w:rFonts w:ascii="Times New Roman" w:hAnsi="Times New Roman"/>
          <w:color w:val="000000"/>
          <w:szCs w:val="22"/>
        </w:rPr>
        <w:t xml:space="preserve">may </w:t>
      </w:r>
      <w:r w:rsidRPr="00187FA1">
        <w:rPr>
          <w:rFonts w:ascii="Times New Roman" w:hAnsi="Times New Roman"/>
          <w:color w:val="000000"/>
          <w:szCs w:val="22"/>
        </w:rPr>
        <w:t>navigate between question tabs without completing all questions in a section</w:t>
      </w:r>
      <w:r>
        <w:rPr>
          <w:rFonts w:ascii="Times New Roman" w:hAnsi="Times New Roman"/>
          <w:color w:val="000000"/>
          <w:szCs w:val="22"/>
        </w:rPr>
        <w:t xml:space="preserve"> and the User may exit the Survey before answering all questions without receiving an error message.</w:t>
      </w:r>
    </w:p>
    <w:p w:rsidR="0082652F" w:rsidRPr="002F029E" w:rsidRDefault="0082652F" w:rsidP="00E97C4E">
      <w:pPr>
        <w:pStyle w:val="ListParagraph"/>
        <w:numPr>
          <w:ilvl w:val="0"/>
          <w:numId w:val="22"/>
        </w:numPr>
        <w:rPr>
          <w:rFonts w:ascii="Arial Narrow" w:hAnsi="Arial Narrow"/>
          <w:b/>
          <w:bCs/>
          <w:color w:val="000000"/>
          <w:sz w:val="24"/>
          <w:szCs w:val="24"/>
        </w:rPr>
      </w:pPr>
      <w:r w:rsidRPr="002F029E">
        <w:rPr>
          <w:rFonts w:ascii="Arial Narrow" w:hAnsi="Arial Narrow"/>
          <w:b/>
          <w:bCs/>
          <w:color w:val="000000"/>
          <w:sz w:val="24"/>
          <w:szCs w:val="24"/>
        </w:rPr>
        <w:t>Submit Survey Error Message</w:t>
      </w:r>
    </w:p>
    <w:p w:rsidR="0082652F" w:rsidRPr="00187FA1" w:rsidRDefault="0082652F" w:rsidP="0082652F">
      <w:pPr>
        <w:rPr>
          <w:rFonts w:ascii="Times New Roman" w:hAnsi="Times New Roman"/>
          <w:bCs/>
          <w:color w:val="000000"/>
          <w:szCs w:val="22"/>
        </w:rPr>
      </w:pPr>
      <w:r w:rsidRPr="00187FA1">
        <w:rPr>
          <w:rFonts w:ascii="Times New Roman" w:hAnsi="Times New Roman"/>
          <w:bCs/>
          <w:color w:val="000000"/>
          <w:szCs w:val="22"/>
        </w:rPr>
        <w:t xml:space="preserve">The </w:t>
      </w:r>
      <w:r>
        <w:rPr>
          <w:rFonts w:ascii="Times New Roman" w:hAnsi="Times New Roman"/>
          <w:bCs/>
          <w:color w:val="000000"/>
          <w:szCs w:val="22"/>
        </w:rPr>
        <w:t>S</w:t>
      </w:r>
      <w:r w:rsidRPr="00187FA1">
        <w:rPr>
          <w:rFonts w:ascii="Times New Roman" w:hAnsi="Times New Roman"/>
          <w:bCs/>
          <w:color w:val="000000"/>
          <w:szCs w:val="22"/>
        </w:rPr>
        <w:t xml:space="preserve">urvey requires that users answer all questions before </w:t>
      </w:r>
      <w:r>
        <w:rPr>
          <w:rFonts w:ascii="Times New Roman" w:hAnsi="Times New Roman"/>
          <w:bCs/>
          <w:color w:val="000000"/>
          <w:szCs w:val="22"/>
        </w:rPr>
        <w:t>submitting.”</w:t>
      </w:r>
      <w:r w:rsidRPr="00187FA1">
        <w:rPr>
          <w:rFonts w:ascii="Times New Roman" w:hAnsi="Times New Roman"/>
          <w:bCs/>
          <w:color w:val="000000"/>
          <w:szCs w:val="22"/>
        </w:rPr>
        <w:t xml:space="preserve"> The following </w:t>
      </w:r>
      <w:r>
        <w:rPr>
          <w:rFonts w:ascii="Times New Roman" w:hAnsi="Times New Roman"/>
          <w:bCs/>
          <w:color w:val="000000"/>
          <w:szCs w:val="22"/>
        </w:rPr>
        <w:t xml:space="preserve">error </w:t>
      </w:r>
      <w:r w:rsidRPr="00187FA1">
        <w:rPr>
          <w:rFonts w:ascii="Times New Roman" w:hAnsi="Times New Roman"/>
          <w:bCs/>
          <w:color w:val="000000"/>
          <w:szCs w:val="22"/>
        </w:rPr>
        <w:t>message will appear</w:t>
      </w:r>
      <w:r>
        <w:rPr>
          <w:rFonts w:ascii="Times New Roman" w:hAnsi="Times New Roman"/>
          <w:bCs/>
          <w:color w:val="000000"/>
          <w:szCs w:val="22"/>
        </w:rPr>
        <w:t xml:space="preserve"> if the user clicks the “Submit Survey” button before completing questions in all sections</w:t>
      </w:r>
      <w:r w:rsidRPr="00187FA1">
        <w:rPr>
          <w:rFonts w:ascii="Times New Roman" w:hAnsi="Times New Roman"/>
          <w:bCs/>
          <w:color w:val="000000"/>
          <w:szCs w:val="22"/>
        </w:rPr>
        <w:t>:</w:t>
      </w:r>
    </w:p>
    <w:p w:rsidR="0082652F" w:rsidRPr="004829AF" w:rsidRDefault="0082652F" w:rsidP="0082652F">
      <w:pPr>
        <w:spacing w:after="0" w:line="254" w:lineRule="auto"/>
        <w:rPr>
          <w:rFonts w:ascii="Times New Roman" w:hAnsi="Times New Roman"/>
          <w:b/>
          <w:bCs/>
          <w:color w:val="000000"/>
          <w:szCs w:val="22"/>
        </w:rPr>
      </w:pPr>
      <w:r>
        <w:rPr>
          <w:rFonts w:ascii="Times New Roman" w:hAnsi="Times New Roman"/>
          <w:b/>
          <w:bCs/>
          <w:color w:val="000000"/>
          <w:szCs w:val="22"/>
        </w:rPr>
        <w:t>“</w:t>
      </w:r>
      <w:r w:rsidRPr="004829AF">
        <w:rPr>
          <w:rFonts w:ascii="Times New Roman" w:hAnsi="Times New Roman"/>
          <w:b/>
          <w:bCs/>
          <w:color w:val="000000"/>
          <w:szCs w:val="22"/>
        </w:rPr>
        <w:t>You must enter all survey question</w:t>
      </w:r>
      <w:r>
        <w:rPr>
          <w:rFonts w:ascii="Times New Roman" w:hAnsi="Times New Roman"/>
          <w:b/>
          <w:bCs/>
          <w:color w:val="000000"/>
          <w:szCs w:val="22"/>
        </w:rPr>
        <w:t xml:space="preserve">s before submitting the survey. </w:t>
      </w:r>
      <w:r w:rsidRPr="004829AF">
        <w:rPr>
          <w:rFonts w:ascii="Times New Roman" w:hAnsi="Times New Roman"/>
          <w:b/>
          <w:bCs/>
          <w:color w:val="000000"/>
          <w:szCs w:val="22"/>
        </w:rPr>
        <w:t>Please complete any unanswered questions and then submit</w:t>
      </w:r>
      <w:r>
        <w:rPr>
          <w:rFonts w:ascii="Times New Roman" w:hAnsi="Times New Roman"/>
          <w:b/>
          <w:bCs/>
          <w:color w:val="000000"/>
          <w:szCs w:val="22"/>
        </w:rPr>
        <w:t>.”</w:t>
      </w:r>
    </w:p>
    <w:p w:rsidR="0082652F" w:rsidRDefault="0082652F" w:rsidP="0082652F">
      <w:pPr>
        <w:pStyle w:val="Heading2"/>
      </w:pPr>
      <w:bookmarkStart w:id="48" w:name="_Toc380842688"/>
      <w:r>
        <w:t>Special Considerations</w:t>
      </w:r>
      <w:bookmarkEnd w:id="48"/>
    </w:p>
    <w:p w:rsidR="0082652F" w:rsidRPr="00907A69" w:rsidRDefault="0082652F" w:rsidP="0082652F">
      <w:pPr>
        <w:pStyle w:val="StyleInfoBlueArialLeftLeft0"/>
        <w:rPr>
          <w:rFonts w:ascii="Times New Roman" w:hAnsi="Times New Roman"/>
          <w:i w:val="0"/>
          <w:color w:val="auto"/>
        </w:rPr>
      </w:pPr>
      <w:r>
        <w:rPr>
          <w:rFonts w:ascii="Times New Roman" w:hAnsi="Times New Roman"/>
          <w:i w:val="0"/>
          <w:color w:val="auto"/>
        </w:rPr>
        <w:t>Not applicable.</w:t>
      </w:r>
    </w:p>
    <w:p w:rsidR="0082652F" w:rsidRDefault="0082652F" w:rsidP="0082652F">
      <w:pPr>
        <w:pStyle w:val="Heading2"/>
      </w:pPr>
      <w:bookmarkStart w:id="49" w:name="_Toc380842689"/>
      <w:r>
        <w:t>Support</w:t>
      </w:r>
      <w:bookmarkEnd w:id="49"/>
    </w:p>
    <w:p w:rsidR="0082652F" w:rsidRPr="000450F0" w:rsidRDefault="0082652F" w:rsidP="00E97C4E">
      <w:pPr>
        <w:pStyle w:val="StyleInfoBlueArialLeftLeft0"/>
        <w:numPr>
          <w:ilvl w:val="0"/>
          <w:numId w:val="24"/>
        </w:numPr>
        <w:rPr>
          <w:rFonts w:ascii="Times New Roman" w:hAnsi="Times New Roman"/>
          <w:i w:val="0"/>
          <w:color w:val="auto"/>
        </w:rPr>
      </w:pPr>
      <w:r w:rsidRPr="000450F0">
        <w:rPr>
          <w:rFonts w:ascii="Times New Roman" w:hAnsi="Times New Roman"/>
          <w:i w:val="0"/>
          <w:color w:val="auto"/>
        </w:rPr>
        <w:t xml:space="preserve">Technical Support: To request technical support for this survey, users can email: </w:t>
      </w:r>
      <w:hyperlink r:id="rId32" w:history="1">
        <w:r w:rsidRPr="000450F0">
          <w:rPr>
            <w:rStyle w:val="Hyperlink"/>
            <w:rFonts w:ascii="Times New Roman" w:hAnsi="Times New Roman"/>
            <w:i w:val="0"/>
          </w:rPr>
          <w:t>surveyadmin@archsystemsinc.com</w:t>
        </w:r>
      </w:hyperlink>
      <w:r w:rsidRPr="000450F0">
        <w:rPr>
          <w:rFonts w:ascii="Times New Roman" w:hAnsi="Times New Roman"/>
          <w:i w:val="0"/>
          <w:color w:val="auto"/>
        </w:rPr>
        <w:t xml:space="preserve"> and request assistance. Users should include their </w:t>
      </w:r>
      <w:r w:rsidRPr="00907A69">
        <w:rPr>
          <w:rFonts w:ascii="Times New Roman" w:hAnsi="Times New Roman"/>
          <w:i w:val="0"/>
          <w:color w:val="auto"/>
        </w:rPr>
        <w:t>name, phone number, and email address and also a detailed description of the question or problem.</w:t>
      </w:r>
      <w:r w:rsidRPr="000450F0">
        <w:rPr>
          <w:rFonts w:ascii="Times New Roman" w:hAnsi="Times New Roman"/>
          <w:i w:val="0"/>
          <w:color w:val="auto"/>
        </w:rPr>
        <w:t xml:space="preserve"> The mailbox is monitored from 7:00 am to 7:00 pm</w:t>
      </w:r>
      <w:r>
        <w:rPr>
          <w:rFonts w:ascii="Times New Roman" w:hAnsi="Times New Roman"/>
          <w:i w:val="0"/>
          <w:color w:val="auto"/>
        </w:rPr>
        <w:t xml:space="preserve"> EST</w:t>
      </w:r>
      <w:r w:rsidRPr="000450F0">
        <w:rPr>
          <w:rFonts w:ascii="Times New Roman" w:hAnsi="Times New Roman"/>
          <w:i w:val="0"/>
          <w:color w:val="auto"/>
        </w:rPr>
        <w:t>, Monday through Friday</w:t>
      </w:r>
      <w:r>
        <w:rPr>
          <w:rFonts w:ascii="Times New Roman" w:hAnsi="Times New Roman"/>
          <w:i w:val="0"/>
          <w:color w:val="auto"/>
        </w:rPr>
        <w:t>.</w:t>
      </w:r>
      <w:r w:rsidRPr="00907A69">
        <w:rPr>
          <w:rFonts w:ascii="Times New Roman" w:hAnsi="Times New Roman"/>
          <w:i w:val="0"/>
          <w:color w:val="auto"/>
        </w:rPr>
        <w:t xml:space="preserve"> The technical support team will respond to your request within 24 hours of receipt.</w:t>
      </w:r>
      <w:r>
        <w:rPr>
          <w:rFonts w:ascii="Times New Roman" w:hAnsi="Times New Roman"/>
          <w:i w:val="0"/>
          <w:color w:val="auto"/>
        </w:rPr>
        <w:t xml:space="preserve"> </w:t>
      </w:r>
    </w:p>
    <w:p w:rsidR="0082652F" w:rsidRPr="000450F0" w:rsidRDefault="0082652F" w:rsidP="00E97C4E">
      <w:pPr>
        <w:pStyle w:val="StyleInfoBlueArialLeftLeft0"/>
        <w:numPr>
          <w:ilvl w:val="0"/>
          <w:numId w:val="23"/>
        </w:numPr>
        <w:rPr>
          <w:rFonts w:ascii="Times New Roman" w:hAnsi="Times New Roman"/>
          <w:i w:val="0"/>
          <w:color w:val="auto"/>
        </w:rPr>
      </w:pPr>
      <w:r w:rsidRPr="000450F0">
        <w:rPr>
          <w:rFonts w:ascii="Times New Roman" w:hAnsi="Times New Roman"/>
          <w:i w:val="0"/>
          <w:color w:val="auto"/>
        </w:rPr>
        <w:t>User Guide: the User Guide is made available electronically on the Help tab of the survey. Users can refer to the guide for assistance with issues involving navigation, system requirements, etc.</w:t>
      </w:r>
    </w:p>
    <w:p w:rsidR="007E756B" w:rsidRDefault="00E438CD" w:rsidP="0082652F">
      <w:pPr>
        <w:pStyle w:val="StyleInfoBlueArialLeftLeft0"/>
        <w:sectPr w:rsidR="007E756B" w:rsidSect="00FE3E34">
          <w:headerReference w:type="default" r:id="rId33"/>
          <w:type w:val="continuous"/>
          <w:pgSz w:w="12240" w:h="15840" w:code="1"/>
          <w:pgMar w:top="1440" w:right="1440" w:bottom="1440" w:left="1440" w:header="504" w:footer="504" w:gutter="0"/>
          <w:cols w:space="720"/>
          <w:docGrid w:linePitch="360"/>
        </w:sectPr>
      </w:pPr>
      <w:r>
        <w:tab/>
      </w:r>
      <w:r w:rsidR="00307142">
        <w:tab/>
      </w:r>
      <w:r w:rsidR="00E60517">
        <w:br w:type="page"/>
      </w:r>
    </w:p>
    <w:p w:rsidR="00E72C59" w:rsidRDefault="002E53F1" w:rsidP="00E72C59">
      <w:pPr>
        <w:pStyle w:val="BackMatterHeading"/>
      </w:pPr>
      <w:bookmarkStart w:id="50" w:name="FEAReferenceModel"/>
      <w:bookmarkStart w:id="51" w:name="_Toc380842690"/>
      <w:r>
        <w:t>Appendix</w:t>
      </w:r>
      <w:bookmarkEnd w:id="50"/>
      <w:bookmarkEnd w:id="51"/>
    </w:p>
    <w:p w:rsidR="0082652F" w:rsidRDefault="0082652F" w:rsidP="0082652F">
      <w:pPr>
        <w:rPr>
          <w:iCs/>
          <w:sz w:val="24"/>
        </w:rPr>
      </w:pPr>
      <w:r w:rsidRPr="004678EA">
        <w:rPr>
          <w:iCs/>
          <w:sz w:val="24"/>
        </w:rPr>
        <w:t>Appendix 1</w:t>
      </w:r>
      <w:r>
        <w:rPr>
          <w:iCs/>
          <w:sz w:val="24"/>
        </w:rPr>
        <w:t xml:space="preserve">: Survey Questions </w:t>
      </w:r>
    </w:p>
    <w:p w:rsidR="0082652F" w:rsidRPr="002F029E" w:rsidRDefault="0082652F" w:rsidP="00E97C4E">
      <w:pPr>
        <w:pStyle w:val="ListParagraph"/>
        <w:numPr>
          <w:ilvl w:val="0"/>
          <w:numId w:val="28"/>
        </w:numPr>
        <w:rPr>
          <w:rFonts w:ascii="Times New Roman" w:hAnsi="Times New Roman"/>
          <w:b/>
          <w:szCs w:val="22"/>
          <w:u w:val="single"/>
        </w:rPr>
      </w:pPr>
      <w:r w:rsidRPr="002F029E">
        <w:rPr>
          <w:rFonts w:ascii="Times New Roman" w:hAnsi="Times New Roman"/>
          <w:b/>
          <w:szCs w:val="22"/>
          <w:u w:val="single"/>
        </w:rPr>
        <w:t>Training</w:t>
      </w:r>
    </w:p>
    <w:p w:rsidR="0082652F" w:rsidRPr="000507AE" w:rsidRDefault="0082652F" w:rsidP="00E97C4E">
      <w:pPr>
        <w:pStyle w:val="ListParagraph"/>
        <w:numPr>
          <w:ilvl w:val="0"/>
          <w:numId w:val="25"/>
        </w:numPr>
        <w:spacing w:before="0" w:after="200" w:line="276" w:lineRule="auto"/>
        <w:rPr>
          <w:rFonts w:ascii="Times New Roman" w:hAnsi="Times New Roman"/>
          <w:szCs w:val="22"/>
        </w:rPr>
      </w:pPr>
      <w:r w:rsidRPr="000507AE">
        <w:rPr>
          <w:rFonts w:ascii="Times New Roman" w:hAnsi="Times New Roman"/>
          <w:szCs w:val="22"/>
        </w:rPr>
        <w:t xml:space="preserve">What type of education do you provide to </w:t>
      </w:r>
      <w:r w:rsidRPr="000507AE">
        <w:rPr>
          <w:rFonts w:ascii="Times New Roman" w:hAnsi="Times New Roman"/>
          <w:b/>
          <w:szCs w:val="22"/>
        </w:rPr>
        <w:t>Eligible Professionals</w:t>
      </w:r>
      <w:r w:rsidRPr="000507AE">
        <w:rPr>
          <w:rFonts w:ascii="Times New Roman" w:hAnsi="Times New Roman"/>
          <w:szCs w:val="22"/>
        </w:rPr>
        <w:t xml:space="preserve"> on the clinical measure specifications?</w:t>
      </w:r>
    </w:p>
    <w:p w:rsidR="0082652F" w:rsidRPr="000507AE" w:rsidRDefault="0082652F" w:rsidP="0082652F">
      <w:pPr>
        <w:pStyle w:val="ListParagraph"/>
        <w:ind w:firstLine="720"/>
        <w:rPr>
          <w:rFonts w:ascii="Times New Roman" w:hAnsi="Times New Roman"/>
          <w:szCs w:val="22"/>
        </w:rPr>
      </w:pPr>
      <w:r w:rsidRPr="000507AE">
        <w:rPr>
          <w:rFonts w:ascii="Times New Roman" w:hAnsi="Times New Roman"/>
          <w:szCs w:val="22"/>
        </w:rPr>
        <w:t>Check all that apply:</w:t>
      </w:r>
    </w:p>
    <w:p w:rsidR="0082652F" w:rsidRPr="000507AE" w:rsidRDefault="0082652F" w:rsidP="00E97C4E">
      <w:pPr>
        <w:pStyle w:val="ListParagraph"/>
        <w:numPr>
          <w:ilvl w:val="0"/>
          <w:numId w:val="26"/>
        </w:numPr>
        <w:spacing w:before="0" w:after="200" w:line="276" w:lineRule="auto"/>
        <w:rPr>
          <w:rFonts w:ascii="Times New Roman" w:hAnsi="Times New Roman"/>
          <w:szCs w:val="22"/>
        </w:rPr>
      </w:pPr>
      <w:r w:rsidRPr="000507AE">
        <w:rPr>
          <w:rFonts w:ascii="Times New Roman" w:hAnsi="Times New Roman"/>
          <w:szCs w:val="22"/>
        </w:rPr>
        <w:t>Group or classroom setting.</w:t>
      </w:r>
    </w:p>
    <w:p w:rsidR="0082652F" w:rsidRPr="000507AE" w:rsidRDefault="0082652F" w:rsidP="00E97C4E">
      <w:pPr>
        <w:pStyle w:val="ListParagraph"/>
        <w:numPr>
          <w:ilvl w:val="0"/>
          <w:numId w:val="26"/>
        </w:numPr>
        <w:spacing w:before="0" w:after="200" w:line="276" w:lineRule="auto"/>
        <w:rPr>
          <w:rFonts w:ascii="Times New Roman" w:hAnsi="Times New Roman"/>
          <w:szCs w:val="22"/>
        </w:rPr>
      </w:pPr>
      <w:r w:rsidRPr="000507AE">
        <w:rPr>
          <w:rFonts w:ascii="Times New Roman" w:hAnsi="Times New Roman"/>
          <w:szCs w:val="22"/>
        </w:rPr>
        <w:t>One-on-one.</w:t>
      </w:r>
    </w:p>
    <w:p w:rsidR="0082652F" w:rsidRPr="000507AE" w:rsidRDefault="0082652F" w:rsidP="00E97C4E">
      <w:pPr>
        <w:pStyle w:val="ListParagraph"/>
        <w:numPr>
          <w:ilvl w:val="0"/>
          <w:numId w:val="26"/>
        </w:numPr>
        <w:spacing w:before="0" w:after="200" w:line="276" w:lineRule="auto"/>
        <w:rPr>
          <w:rFonts w:ascii="Times New Roman" w:hAnsi="Times New Roman"/>
          <w:szCs w:val="22"/>
        </w:rPr>
      </w:pPr>
      <w:r w:rsidRPr="000507AE">
        <w:rPr>
          <w:rFonts w:ascii="Times New Roman" w:hAnsi="Times New Roman"/>
          <w:szCs w:val="22"/>
        </w:rPr>
        <w:t>Virtual class room.</w:t>
      </w:r>
    </w:p>
    <w:p w:rsidR="0082652F" w:rsidRPr="000507AE" w:rsidRDefault="0082652F" w:rsidP="00E97C4E">
      <w:pPr>
        <w:pStyle w:val="ListParagraph"/>
        <w:numPr>
          <w:ilvl w:val="0"/>
          <w:numId w:val="26"/>
        </w:numPr>
        <w:spacing w:before="0" w:after="200" w:line="276" w:lineRule="auto"/>
        <w:rPr>
          <w:rFonts w:ascii="Times New Roman" w:hAnsi="Times New Roman"/>
          <w:szCs w:val="22"/>
        </w:rPr>
      </w:pPr>
      <w:r w:rsidRPr="000507AE">
        <w:rPr>
          <w:rFonts w:ascii="Times New Roman" w:hAnsi="Times New Roman"/>
          <w:szCs w:val="22"/>
        </w:rPr>
        <w:t>Individual online training.</w:t>
      </w:r>
    </w:p>
    <w:p w:rsidR="0082652F" w:rsidRPr="000507AE" w:rsidRDefault="0082652F" w:rsidP="00E97C4E">
      <w:pPr>
        <w:pStyle w:val="ListParagraph"/>
        <w:numPr>
          <w:ilvl w:val="0"/>
          <w:numId w:val="26"/>
        </w:numPr>
        <w:spacing w:before="0" w:after="200" w:line="276" w:lineRule="auto"/>
        <w:rPr>
          <w:rFonts w:ascii="Times New Roman" w:hAnsi="Times New Roman"/>
          <w:szCs w:val="22"/>
        </w:rPr>
      </w:pPr>
      <w:r w:rsidRPr="000507AE">
        <w:rPr>
          <w:rFonts w:ascii="Times New Roman" w:hAnsi="Times New Roman"/>
          <w:szCs w:val="22"/>
        </w:rPr>
        <w:t>If selecting virtual classroom or individual online training, specify name of training program and URL. [Needs Text Box also]</w:t>
      </w:r>
    </w:p>
    <w:p w:rsidR="0082652F" w:rsidRPr="000507AE" w:rsidRDefault="0082652F" w:rsidP="00E97C4E">
      <w:pPr>
        <w:pStyle w:val="ListParagraph"/>
        <w:numPr>
          <w:ilvl w:val="0"/>
          <w:numId w:val="26"/>
        </w:numPr>
        <w:spacing w:before="0" w:after="200" w:line="276" w:lineRule="auto"/>
        <w:rPr>
          <w:rFonts w:ascii="Times New Roman" w:hAnsi="Times New Roman"/>
          <w:szCs w:val="22"/>
        </w:rPr>
      </w:pPr>
      <w:r w:rsidRPr="000507AE">
        <w:rPr>
          <w:rFonts w:ascii="Times New Roman" w:hAnsi="Times New Roman"/>
          <w:szCs w:val="22"/>
        </w:rPr>
        <w:t>Other</w:t>
      </w:r>
    </w:p>
    <w:p w:rsidR="0082652F" w:rsidRPr="000507AE" w:rsidRDefault="0082652F" w:rsidP="00E97C4E">
      <w:pPr>
        <w:pStyle w:val="ListParagraph"/>
        <w:numPr>
          <w:ilvl w:val="0"/>
          <w:numId w:val="26"/>
        </w:numPr>
        <w:spacing w:before="0" w:after="200" w:line="276" w:lineRule="auto"/>
        <w:rPr>
          <w:rFonts w:ascii="Times New Roman" w:hAnsi="Times New Roman"/>
          <w:szCs w:val="22"/>
        </w:rPr>
      </w:pPr>
      <w:r w:rsidRPr="000507AE">
        <w:rPr>
          <w:rFonts w:ascii="Times New Roman" w:hAnsi="Times New Roman"/>
          <w:szCs w:val="22"/>
        </w:rPr>
        <w:t>Do not train staff</w:t>
      </w:r>
    </w:p>
    <w:p w:rsidR="0082652F" w:rsidRPr="000507AE" w:rsidRDefault="0082652F" w:rsidP="0082652F">
      <w:pPr>
        <w:pStyle w:val="ListParagraph"/>
        <w:rPr>
          <w:rFonts w:ascii="Times New Roman" w:hAnsi="Times New Roman"/>
          <w:szCs w:val="22"/>
        </w:rPr>
      </w:pPr>
    </w:p>
    <w:p w:rsidR="0082652F" w:rsidRPr="000507AE" w:rsidRDefault="0082652F" w:rsidP="00E97C4E">
      <w:pPr>
        <w:pStyle w:val="ListParagraph"/>
        <w:numPr>
          <w:ilvl w:val="0"/>
          <w:numId w:val="25"/>
        </w:numPr>
        <w:spacing w:before="0" w:after="200" w:line="276" w:lineRule="auto"/>
        <w:rPr>
          <w:rFonts w:ascii="Times New Roman" w:hAnsi="Times New Roman"/>
          <w:szCs w:val="22"/>
        </w:rPr>
      </w:pPr>
      <w:r w:rsidRPr="000507AE">
        <w:rPr>
          <w:rFonts w:ascii="Times New Roman" w:hAnsi="Times New Roman"/>
          <w:szCs w:val="22"/>
        </w:rPr>
        <w:t xml:space="preserve">What type of training do you provide to </w:t>
      </w:r>
      <w:r w:rsidRPr="000507AE">
        <w:rPr>
          <w:rFonts w:ascii="Times New Roman" w:hAnsi="Times New Roman"/>
          <w:b/>
          <w:szCs w:val="22"/>
        </w:rPr>
        <w:t>Registry staff</w:t>
      </w:r>
      <w:r w:rsidRPr="000507AE">
        <w:rPr>
          <w:rFonts w:ascii="Times New Roman" w:hAnsi="Times New Roman"/>
          <w:szCs w:val="22"/>
        </w:rPr>
        <w:t xml:space="preserve"> on the clinical measure specifications?</w:t>
      </w:r>
      <w:r w:rsidRPr="000507AE">
        <w:rPr>
          <w:rFonts w:ascii="Times New Roman" w:hAnsi="Times New Roman"/>
          <w:szCs w:val="22"/>
        </w:rPr>
        <w:tab/>
        <w:t>Check all that apply:</w:t>
      </w:r>
    </w:p>
    <w:p w:rsidR="0082652F" w:rsidRPr="000507AE" w:rsidRDefault="0082652F" w:rsidP="00E97C4E">
      <w:pPr>
        <w:pStyle w:val="ListParagraph"/>
        <w:numPr>
          <w:ilvl w:val="0"/>
          <w:numId w:val="26"/>
        </w:numPr>
        <w:spacing w:before="0" w:after="200" w:line="276" w:lineRule="auto"/>
        <w:rPr>
          <w:rFonts w:ascii="Times New Roman" w:hAnsi="Times New Roman"/>
          <w:szCs w:val="22"/>
        </w:rPr>
      </w:pPr>
      <w:r w:rsidRPr="000507AE">
        <w:rPr>
          <w:rFonts w:ascii="Times New Roman" w:hAnsi="Times New Roman"/>
          <w:szCs w:val="22"/>
        </w:rPr>
        <w:t>Group or classroom setting.</w:t>
      </w:r>
    </w:p>
    <w:p w:rsidR="0082652F" w:rsidRPr="000507AE" w:rsidRDefault="0082652F" w:rsidP="00E97C4E">
      <w:pPr>
        <w:pStyle w:val="ListParagraph"/>
        <w:numPr>
          <w:ilvl w:val="0"/>
          <w:numId w:val="26"/>
        </w:numPr>
        <w:spacing w:before="0" w:after="200" w:line="276" w:lineRule="auto"/>
        <w:rPr>
          <w:rFonts w:ascii="Times New Roman" w:hAnsi="Times New Roman"/>
          <w:szCs w:val="22"/>
        </w:rPr>
      </w:pPr>
      <w:r w:rsidRPr="000507AE">
        <w:rPr>
          <w:rFonts w:ascii="Times New Roman" w:hAnsi="Times New Roman"/>
          <w:szCs w:val="22"/>
        </w:rPr>
        <w:t>One-on-one.</w:t>
      </w:r>
    </w:p>
    <w:p w:rsidR="0082652F" w:rsidRPr="000507AE" w:rsidRDefault="0082652F" w:rsidP="00E97C4E">
      <w:pPr>
        <w:pStyle w:val="ListParagraph"/>
        <w:numPr>
          <w:ilvl w:val="0"/>
          <w:numId w:val="26"/>
        </w:numPr>
        <w:spacing w:before="0" w:after="200" w:line="276" w:lineRule="auto"/>
        <w:rPr>
          <w:rFonts w:ascii="Times New Roman" w:hAnsi="Times New Roman"/>
          <w:szCs w:val="22"/>
        </w:rPr>
      </w:pPr>
      <w:r w:rsidRPr="000507AE">
        <w:rPr>
          <w:rFonts w:ascii="Times New Roman" w:hAnsi="Times New Roman"/>
          <w:szCs w:val="22"/>
        </w:rPr>
        <w:t>Virtual class room.</w:t>
      </w:r>
    </w:p>
    <w:p w:rsidR="0082652F" w:rsidRPr="000507AE" w:rsidRDefault="0082652F" w:rsidP="00E97C4E">
      <w:pPr>
        <w:pStyle w:val="ListParagraph"/>
        <w:numPr>
          <w:ilvl w:val="0"/>
          <w:numId w:val="26"/>
        </w:numPr>
        <w:spacing w:before="0" w:after="200" w:line="276" w:lineRule="auto"/>
        <w:rPr>
          <w:rFonts w:ascii="Times New Roman" w:hAnsi="Times New Roman"/>
          <w:szCs w:val="22"/>
        </w:rPr>
      </w:pPr>
      <w:r w:rsidRPr="000507AE">
        <w:rPr>
          <w:rFonts w:ascii="Times New Roman" w:hAnsi="Times New Roman"/>
          <w:szCs w:val="22"/>
        </w:rPr>
        <w:t>Individual online training.</w:t>
      </w:r>
    </w:p>
    <w:p w:rsidR="0082652F" w:rsidRPr="000507AE" w:rsidRDefault="0082652F" w:rsidP="00E97C4E">
      <w:pPr>
        <w:pStyle w:val="ListParagraph"/>
        <w:numPr>
          <w:ilvl w:val="0"/>
          <w:numId w:val="26"/>
        </w:numPr>
        <w:spacing w:before="0" w:after="200" w:line="276" w:lineRule="auto"/>
        <w:rPr>
          <w:rFonts w:ascii="Times New Roman" w:hAnsi="Times New Roman"/>
          <w:szCs w:val="22"/>
        </w:rPr>
      </w:pPr>
      <w:r w:rsidRPr="000507AE">
        <w:rPr>
          <w:rFonts w:ascii="Times New Roman" w:hAnsi="Times New Roman"/>
          <w:szCs w:val="22"/>
        </w:rPr>
        <w:t>If selecting virtual classroom or individual online training, specify name of training program and URL. [Needs Text Box also]</w:t>
      </w:r>
    </w:p>
    <w:p w:rsidR="0082652F" w:rsidRPr="000507AE" w:rsidRDefault="0082652F" w:rsidP="00E97C4E">
      <w:pPr>
        <w:pStyle w:val="ListParagraph"/>
        <w:numPr>
          <w:ilvl w:val="0"/>
          <w:numId w:val="26"/>
        </w:numPr>
        <w:spacing w:before="0" w:after="200" w:line="276" w:lineRule="auto"/>
        <w:rPr>
          <w:rFonts w:ascii="Times New Roman" w:hAnsi="Times New Roman"/>
          <w:szCs w:val="22"/>
        </w:rPr>
      </w:pPr>
      <w:r w:rsidRPr="000507AE">
        <w:rPr>
          <w:rFonts w:ascii="Times New Roman" w:hAnsi="Times New Roman"/>
          <w:szCs w:val="22"/>
        </w:rPr>
        <w:t>Other</w:t>
      </w:r>
    </w:p>
    <w:p w:rsidR="0082652F" w:rsidRPr="000507AE" w:rsidRDefault="0082652F" w:rsidP="00E97C4E">
      <w:pPr>
        <w:pStyle w:val="ListParagraph"/>
        <w:numPr>
          <w:ilvl w:val="0"/>
          <w:numId w:val="26"/>
        </w:numPr>
        <w:spacing w:before="0" w:after="200" w:line="276" w:lineRule="auto"/>
        <w:rPr>
          <w:rFonts w:ascii="Times New Roman" w:hAnsi="Times New Roman"/>
          <w:szCs w:val="22"/>
        </w:rPr>
      </w:pPr>
      <w:r w:rsidRPr="000507AE">
        <w:rPr>
          <w:rFonts w:ascii="Times New Roman" w:hAnsi="Times New Roman"/>
          <w:szCs w:val="22"/>
        </w:rPr>
        <w:t>Do not train staff</w:t>
      </w:r>
    </w:p>
    <w:p w:rsidR="0082652F" w:rsidRPr="000507AE" w:rsidRDefault="0082652F" w:rsidP="0082652F">
      <w:pPr>
        <w:rPr>
          <w:rFonts w:ascii="Times New Roman" w:hAnsi="Times New Roman"/>
          <w:b/>
          <w:szCs w:val="22"/>
          <w:u w:val="single"/>
        </w:rPr>
      </w:pPr>
    </w:p>
    <w:p w:rsidR="0082652F" w:rsidRPr="002F029E" w:rsidRDefault="0082652F" w:rsidP="00E97C4E">
      <w:pPr>
        <w:pStyle w:val="ListParagraph"/>
        <w:numPr>
          <w:ilvl w:val="0"/>
          <w:numId w:val="28"/>
        </w:numPr>
        <w:rPr>
          <w:rFonts w:ascii="Times New Roman" w:hAnsi="Times New Roman"/>
          <w:b/>
          <w:szCs w:val="22"/>
          <w:u w:val="single"/>
        </w:rPr>
      </w:pPr>
      <w:r w:rsidRPr="002F029E">
        <w:rPr>
          <w:rFonts w:ascii="Times New Roman" w:hAnsi="Times New Roman"/>
          <w:b/>
          <w:szCs w:val="22"/>
          <w:u w:val="single"/>
        </w:rPr>
        <w:t>PQRS Data Handling</w:t>
      </w:r>
    </w:p>
    <w:p w:rsidR="0082652F" w:rsidRPr="000507AE" w:rsidRDefault="0082652F" w:rsidP="00E97C4E">
      <w:pPr>
        <w:pStyle w:val="ListParagraph"/>
        <w:numPr>
          <w:ilvl w:val="0"/>
          <w:numId w:val="27"/>
        </w:numPr>
        <w:spacing w:before="0" w:after="200" w:line="276" w:lineRule="auto"/>
        <w:rPr>
          <w:rFonts w:ascii="Times New Roman" w:hAnsi="Times New Roman"/>
          <w:szCs w:val="22"/>
        </w:rPr>
      </w:pPr>
      <w:r w:rsidRPr="000507AE">
        <w:rPr>
          <w:rFonts w:ascii="Times New Roman" w:hAnsi="Times New Roman"/>
          <w:szCs w:val="22"/>
        </w:rPr>
        <w:t>Do you validate the TIN/NPI before data submission? Yes/No</w:t>
      </w:r>
    </w:p>
    <w:p w:rsidR="0082652F" w:rsidRPr="000507AE" w:rsidRDefault="0082652F" w:rsidP="00E97C4E">
      <w:pPr>
        <w:pStyle w:val="ListParagraph"/>
        <w:numPr>
          <w:ilvl w:val="0"/>
          <w:numId w:val="27"/>
        </w:numPr>
        <w:spacing w:before="0" w:after="200" w:line="276" w:lineRule="auto"/>
        <w:rPr>
          <w:rFonts w:ascii="Times New Roman" w:hAnsi="Times New Roman"/>
          <w:szCs w:val="22"/>
        </w:rPr>
      </w:pPr>
      <w:r w:rsidRPr="000507AE">
        <w:rPr>
          <w:rFonts w:ascii="Times New Roman" w:hAnsi="Times New Roman"/>
          <w:szCs w:val="22"/>
        </w:rPr>
        <w:t>If no, is the same TIN/NPI from the Registration being used for submission to CMS? Yes/No</w:t>
      </w:r>
    </w:p>
    <w:p w:rsidR="0082652F" w:rsidRPr="000507AE" w:rsidRDefault="0082652F" w:rsidP="00E97C4E">
      <w:pPr>
        <w:pStyle w:val="ListParagraph"/>
        <w:numPr>
          <w:ilvl w:val="0"/>
          <w:numId w:val="27"/>
        </w:numPr>
        <w:spacing w:before="0" w:after="200" w:line="276" w:lineRule="auto"/>
        <w:rPr>
          <w:rFonts w:ascii="Times New Roman" w:hAnsi="Times New Roman"/>
          <w:szCs w:val="22"/>
        </w:rPr>
      </w:pPr>
      <w:r w:rsidRPr="000507AE">
        <w:rPr>
          <w:rFonts w:ascii="Times New Roman" w:hAnsi="Times New Roman"/>
          <w:szCs w:val="22"/>
        </w:rPr>
        <w:t xml:space="preserve">How do you validate that the TIN belongs to the NPI? </w:t>
      </w:r>
    </w:p>
    <w:p w:rsidR="0082652F" w:rsidRPr="000507AE" w:rsidRDefault="0082652F" w:rsidP="00E97C4E">
      <w:pPr>
        <w:pStyle w:val="ListParagraph"/>
        <w:numPr>
          <w:ilvl w:val="1"/>
          <w:numId w:val="27"/>
        </w:numPr>
        <w:spacing w:before="0" w:after="200" w:line="276" w:lineRule="auto"/>
        <w:rPr>
          <w:rFonts w:ascii="Times New Roman" w:hAnsi="Times New Roman"/>
          <w:szCs w:val="22"/>
        </w:rPr>
      </w:pPr>
      <w:r w:rsidRPr="000507AE">
        <w:rPr>
          <w:rFonts w:ascii="Times New Roman" w:hAnsi="Times New Roman"/>
          <w:szCs w:val="22"/>
        </w:rPr>
        <w:t>Medicare claims and/or billing records</w:t>
      </w:r>
    </w:p>
    <w:p w:rsidR="0082652F" w:rsidRPr="000507AE" w:rsidRDefault="0082652F" w:rsidP="00E97C4E">
      <w:pPr>
        <w:pStyle w:val="ListParagraph"/>
        <w:numPr>
          <w:ilvl w:val="1"/>
          <w:numId w:val="27"/>
        </w:numPr>
        <w:spacing w:before="0" w:after="200" w:line="276" w:lineRule="auto"/>
        <w:rPr>
          <w:rFonts w:ascii="Times New Roman" w:hAnsi="Times New Roman"/>
          <w:szCs w:val="22"/>
        </w:rPr>
      </w:pPr>
      <w:r w:rsidRPr="000507AE">
        <w:rPr>
          <w:rFonts w:ascii="Times New Roman" w:hAnsi="Times New Roman"/>
          <w:szCs w:val="22"/>
        </w:rPr>
        <w:t>Consent Form submitted by EP</w:t>
      </w:r>
    </w:p>
    <w:p w:rsidR="0082652F" w:rsidRPr="000507AE" w:rsidRDefault="0082652F" w:rsidP="00E97C4E">
      <w:pPr>
        <w:pStyle w:val="ListParagraph"/>
        <w:numPr>
          <w:ilvl w:val="1"/>
          <w:numId w:val="27"/>
        </w:numPr>
        <w:spacing w:before="0" w:after="200" w:line="276" w:lineRule="auto"/>
        <w:rPr>
          <w:rFonts w:ascii="Times New Roman" w:hAnsi="Times New Roman"/>
          <w:szCs w:val="22"/>
        </w:rPr>
      </w:pPr>
      <w:r w:rsidRPr="000507AE">
        <w:rPr>
          <w:rFonts w:ascii="Times New Roman" w:hAnsi="Times New Roman"/>
          <w:szCs w:val="22"/>
        </w:rPr>
        <w:t>Attestation by EP</w:t>
      </w:r>
    </w:p>
    <w:p w:rsidR="0082652F" w:rsidRPr="000507AE" w:rsidRDefault="0082652F" w:rsidP="00E97C4E">
      <w:pPr>
        <w:pStyle w:val="ListParagraph"/>
        <w:numPr>
          <w:ilvl w:val="1"/>
          <w:numId w:val="27"/>
        </w:numPr>
        <w:spacing w:before="0" w:after="200" w:line="276" w:lineRule="auto"/>
        <w:rPr>
          <w:rFonts w:ascii="Times New Roman" w:hAnsi="Times New Roman"/>
          <w:szCs w:val="22"/>
        </w:rPr>
      </w:pPr>
      <w:r w:rsidRPr="000507AE">
        <w:rPr>
          <w:rFonts w:ascii="Times New Roman" w:hAnsi="Times New Roman"/>
          <w:szCs w:val="22"/>
        </w:rPr>
        <w:t>Do not validate</w:t>
      </w:r>
    </w:p>
    <w:p w:rsidR="0082652F" w:rsidRPr="000507AE" w:rsidRDefault="0082652F" w:rsidP="00E97C4E">
      <w:pPr>
        <w:pStyle w:val="ListParagraph"/>
        <w:numPr>
          <w:ilvl w:val="1"/>
          <w:numId w:val="27"/>
        </w:numPr>
        <w:spacing w:before="0" w:after="200" w:line="276" w:lineRule="auto"/>
        <w:rPr>
          <w:rFonts w:ascii="Times New Roman" w:hAnsi="Times New Roman"/>
          <w:szCs w:val="22"/>
        </w:rPr>
      </w:pPr>
      <w:r w:rsidRPr="000507AE">
        <w:rPr>
          <w:rFonts w:ascii="Times New Roman" w:hAnsi="Times New Roman"/>
          <w:szCs w:val="22"/>
        </w:rPr>
        <w:t>Other - describe</w:t>
      </w:r>
    </w:p>
    <w:p w:rsidR="0082652F" w:rsidRPr="000507AE" w:rsidRDefault="0082652F" w:rsidP="00E97C4E">
      <w:pPr>
        <w:pStyle w:val="ListParagraph"/>
        <w:numPr>
          <w:ilvl w:val="0"/>
          <w:numId w:val="27"/>
        </w:numPr>
        <w:spacing w:before="0" w:after="200" w:line="276" w:lineRule="auto"/>
        <w:rPr>
          <w:rFonts w:ascii="Times New Roman" w:hAnsi="Times New Roman"/>
          <w:szCs w:val="22"/>
        </w:rPr>
      </w:pPr>
      <w:r w:rsidRPr="000507AE">
        <w:rPr>
          <w:rFonts w:ascii="Times New Roman" w:hAnsi="Times New Roman"/>
          <w:szCs w:val="22"/>
        </w:rPr>
        <w:t>How do you validate that the TIN is not a group TIN?</w:t>
      </w:r>
    </w:p>
    <w:p w:rsidR="0082652F" w:rsidRPr="000507AE" w:rsidRDefault="0082652F" w:rsidP="00E97C4E">
      <w:pPr>
        <w:pStyle w:val="ListParagraph"/>
        <w:numPr>
          <w:ilvl w:val="1"/>
          <w:numId w:val="27"/>
        </w:numPr>
        <w:spacing w:before="0" w:after="200" w:line="276" w:lineRule="auto"/>
        <w:rPr>
          <w:rFonts w:ascii="Times New Roman" w:hAnsi="Times New Roman"/>
          <w:szCs w:val="22"/>
        </w:rPr>
      </w:pPr>
      <w:r w:rsidRPr="000507AE">
        <w:rPr>
          <w:rFonts w:ascii="Times New Roman" w:hAnsi="Times New Roman"/>
          <w:szCs w:val="22"/>
        </w:rPr>
        <w:t>Medicare claims and/or billing records</w:t>
      </w:r>
    </w:p>
    <w:p w:rsidR="0082652F" w:rsidRPr="000507AE" w:rsidRDefault="0082652F" w:rsidP="00E97C4E">
      <w:pPr>
        <w:pStyle w:val="ListParagraph"/>
        <w:numPr>
          <w:ilvl w:val="1"/>
          <w:numId w:val="27"/>
        </w:numPr>
        <w:spacing w:before="0" w:after="200" w:line="276" w:lineRule="auto"/>
        <w:rPr>
          <w:rFonts w:ascii="Times New Roman" w:hAnsi="Times New Roman"/>
          <w:szCs w:val="22"/>
        </w:rPr>
      </w:pPr>
      <w:r w:rsidRPr="000507AE">
        <w:rPr>
          <w:rFonts w:ascii="Times New Roman" w:hAnsi="Times New Roman"/>
          <w:szCs w:val="22"/>
        </w:rPr>
        <w:t>Consent Form submitted by EP</w:t>
      </w:r>
    </w:p>
    <w:p w:rsidR="0082652F" w:rsidRPr="000507AE" w:rsidRDefault="0082652F" w:rsidP="00E97C4E">
      <w:pPr>
        <w:pStyle w:val="ListParagraph"/>
        <w:numPr>
          <w:ilvl w:val="1"/>
          <w:numId w:val="27"/>
        </w:numPr>
        <w:spacing w:before="0" w:after="200" w:line="276" w:lineRule="auto"/>
        <w:rPr>
          <w:rFonts w:ascii="Times New Roman" w:hAnsi="Times New Roman"/>
          <w:szCs w:val="22"/>
        </w:rPr>
      </w:pPr>
      <w:r w:rsidRPr="000507AE">
        <w:rPr>
          <w:rFonts w:ascii="Times New Roman" w:hAnsi="Times New Roman"/>
          <w:szCs w:val="22"/>
        </w:rPr>
        <w:t>Attestation by EP</w:t>
      </w:r>
    </w:p>
    <w:p w:rsidR="0082652F" w:rsidRPr="000507AE" w:rsidRDefault="0082652F" w:rsidP="00E97C4E">
      <w:pPr>
        <w:pStyle w:val="ListParagraph"/>
        <w:numPr>
          <w:ilvl w:val="1"/>
          <w:numId w:val="27"/>
        </w:numPr>
        <w:spacing w:before="0" w:after="200" w:line="276" w:lineRule="auto"/>
        <w:rPr>
          <w:rFonts w:ascii="Times New Roman" w:hAnsi="Times New Roman"/>
          <w:szCs w:val="22"/>
        </w:rPr>
      </w:pPr>
      <w:r w:rsidRPr="000507AE">
        <w:rPr>
          <w:rFonts w:ascii="Times New Roman" w:hAnsi="Times New Roman"/>
          <w:szCs w:val="22"/>
        </w:rPr>
        <w:t>Do not validate</w:t>
      </w:r>
    </w:p>
    <w:p w:rsidR="0082652F" w:rsidRPr="000507AE" w:rsidRDefault="0082652F" w:rsidP="00E97C4E">
      <w:pPr>
        <w:pStyle w:val="ListParagraph"/>
        <w:numPr>
          <w:ilvl w:val="1"/>
          <w:numId w:val="27"/>
        </w:numPr>
        <w:spacing w:before="0" w:after="200" w:line="276" w:lineRule="auto"/>
        <w:rPr>
          <w:rFonts w:ascii="Times New Roman" w:hAnsi="Times New Roman"/>
          <w:szCs w:val="22"/>
        </w:rPr>
      </w:pPr>
      <w:r w:rsidRPr="000507AE">
        <w:rPr>
          <w:rFonts w:ascii="Times New Roman" w:hAnsi="Times New Roman"/>
          <w:szCs w:val="22"/>
        </w:rPr>
        <w:t>Other - describe</w:t>
      </w:r>
    </w:p>
    <w:p w:rsidR="0082652F" w:rsidRPr="000507AE" w:rsidRDefault="0082652F" w:rsidP="00E97C4E">
      <w:pPr>
        <w:pStyle w:val="ListParagraph"/>
        <w:numPr>
          <w:ilvl w:val="0"/>
          <w:numId w:val="27"/>
        </w:numPr>
        <w:spacing w:before="0" w:after="200" w:line="276" w:lineRule="auto"/>
        <w:rPr>
          <w:rFonts w:ascii="Times New Roman" w:hAnsi="Times New Roman"/>
          <w:szCs w:val="22"/>
        </w:rPr>
      </w:pPr>
      <w:r w:rsidRPr="000507AE">
        <w:rPr>
          <w:rFonts w:ascii="Times New Roman" w:hAnsi="Times New Roman"/>
          <w:szCs w:val="22"/>
        </w:rPr>
        <w:t>How do you validate that the NPI is the individual NPI?</w:t>
      </w:r>
    </w:p>
    <w:p w:rsidR="0082652F" w:rsidRPr="000507AE" w:rsidRDefault="0082652F" w:rsidP="00E97C4E">
      <w:pPr>
        <w:pStyle w:val="ListParagraph"/>
        <w:numPr>
          <w:ilvl w:val="1"/>
          <w:numId w:val="27"/>
        </w:numPr>
        <w:spacing w:before="0" w:after="200" w:line="276" w:lineRule="auto"/>
        <w:rPr>
          <w:rFonts w:ascii="Times New Roman" w:hAnsi="Times New Roman"/>
          <w:szCs w:val="22"/>
        </w:rPr>
      </w:pPr>
      <w:r w:rsidRPr="000507AE">
        <w:rPr>
          <w:rFonts w:ascii="Times New Roman" w:hAnsi="Times New Roman"/>
          <w:szCs w:val="22"/>
        </w:rPr>
        <w:t>NPPES search</w:t>
      </w:r>
    </w:p>
    <w:p w:rsidR="0082652F" w:rsidRPr="000507AE" w:rsidRDefault="0082652F" w:rsidP="00E97C4E">
      <w:pPr>
        <w:pStyle w:val="ListParagraph"/>
        <w:numPr>
          <w:ilvl w:val="1"/>
          <w:numId w:val="27"/>
        </w:numPr>
        <w:spacing w:before="0" w:after="200" w:line="276" w:lineRule="auto"/>
        <w:rPr>
          <w:rFonts w:ascii="Times New Roman" w:hAnsi="Times New Roman"/>
          <w:szCs w:val="22"/>
        </w:rPr>
      </w:pPr>
      <w:r w:rsidRPr="000507AE">
        <w:rPr>
          <w:rFonts w:ascii="Times New Roman" w:hAnsi="Times New Roman"/>
          <w:szCs w:val="22"/>
        </w:rPr>
        <w:t>Medicare claim and/or billing records</w:t>
      </w:r>
    </w:p>
    <w:p w:rsidR="0082652F" w:rsidRPr="000507AE" w:rsidRDefault="0082652F" w:rsidP="00E97C4E">
      <w:pPr>
        <w:pStyle w:val="ListParagraph"/>
        <w:numPr>
          <w:ilvl w:val="1"/>
          <w:numId w:val="27"/>
        </w:numPr>
        <w:spacing w:before="0" w:after="200" w:line="276" w:lineRule="auto"/>
        <w:rPr>
          <w:rFonts w:ascii="Times New Roman" w:hAnsi="Times New Roman"/>
          <w:szCs w:val="22"/>
        </w:rPr>
      </w:pPr>
      <w:r w:rsidRPr="000507AE">
        <w:rPr>
          <w:rFonts w:ascii="Times New Roman" w:hAnsi="Times New Roman"/>
          <w:szCs w:val="22"/>
        </w:rPr>
        <w:t>Other</w:t>
      </w:r>
    </w:p>
    <w:p w:rsidR="0082652F" w:rsidRPr="000507AE" w:rsidRDefault="0082652F" w:rsidP="00E97C4E">
      <w:pPr>
        <w:pStyle w:val="ListParagraph"/>
        <w:numPr>
          <w:ilvl w:val="0"/>
          <w:numId w:val="27"/>
        </w:numPr>
        <w:spacing w:before="0" w:after="200" w:line="276" w:lineRule="auto"/>
        <w:rPr>
          <w:rFonts w:ascii="Times New Roman" w:hAnsi="Times New Roman"/>
          <w:szCs w:val="22"/>
        </w:rPr>
      </w:pPr>
      <w:r w:rsidRPr="000507AE">
        <w:rPr>
          <w:rFonts w:ascii="Times New Roman" w:hAnsi="Times New Roman"/>
          <w:szCs w:val="22"/>
        </w:rPr>
        <w:t>What external source do you use to validate the TIN/NPI combination?</w:t>
      </w:r>
    </w:p>
    <w:p w:rsidR="0082652F" w:rsidRPr="000507AE" w:rsidRDefault="0082652F" w:rsidP="00E97C4E">
      <w:pPr>
        <w:pStyle w:val="ListParagraph"/>
        <w:numPr>
          <w:ilvl w:val="1"/>
          <w:numId w:val="27"/>
        </w:numPr>
        <w:spacing w:before="0" w:after="200" w:line="276" w:lineRule="auto"/>
        <w:rPr>
          <w:rFonts w:ascii="Times New Roman" w:hAnsi="Times New Roman"/>
          <w:szCs w:val="22"/>
        </w:rPr>
      </w:pPr>
      <w:r w:rsidRPr="000507AE">
        <w:rPr>
          <w:rFonts w:ascii="Times New Roman" w:hAnsi="Times New Roman"/>
          <w:szCs w:val="22"/>
        </w:rPr>
        <w:t>Medicare claims and/or billing records</w:t>
      </w:r>
    </w:p>
    <w:p w:rsidR="0082652F" w:rsidRPr="000507AE" w:rsidRDefault="0082652F" w:rsidP="00E97C4E">
      <w:pPr>
        <w:pStyle w:val="ListParagraph"/>
        <w:numPr>
          <w:ilvl w:val="1"/>
          <w:numId w:val="27"/>
        </w:numPr>
        <w:spacing w:before="0" w:after="200" w:line="276" w:lineRule="auto"/>
        <w:rPr>
          <w:rFonts w:ascii="Times New Roman" w:hAnsi="Times New Roman"/>
          <w:szCs w:val="22"/>
        </w:rPr>
      </w:pPr>
      <w:r w:rsidRPr="000507AE">
        <w:rPr>
          <w:rFonts w:ascii="Times New Roman" w:hAnsi="Times New Roman"/>
          <w:szCs w:val="22"/>
        </w:rPr>
        <w:t>Consent Form submitted by EP</w:t>
      </w:r>
    </w:p>
    <w:p w:rsidR="0082652F" w:rsidRPr="000507AE" w:rsidRDefault="0082652F" w:rsidP="00E97C4E">
      <w:pPr>
        <w:pStyle w:val="ListParagraph"/>
        <w:numPr>
          <w:ilvl w:val="1"/>
          <w:numId w:val="27"/>
        </w:numPr>
        <w:spacing w:before="0" w:after="200" w:line="276" w:lineRule="auto"/>
        <w:rPr>
          <w:rFonts w:ascii="Times New Roman" w:hAnsi="Times New Roman"/>
          <w:szCs w:val="22"/>
        </w:rPr>
      </w:pPr>
      <w:r w:rsidRPr="000507AE">
        <w:rPr>
          <w:rFonts w:ascii="Times New Roman" w:hAnsi="Times New Roman"/>
          <w:szCs w:val="22"/>
        </w:rPr>
        <w:t>Do not validate</w:t>
      </w:r>
    </w:p>
    <w:p w:rsidR="0082652F" w:rsidRPr="000507AE" w:rsidRDefault="0082652F" w:rsidP="00E97C4E">
      <w:pPr>
        <w:pStyle w:val="ListParagraph"/>
        <w:numPr>
          <w:ilvl w:val="1"/>
          <w:numId w:val="27"/>
        </w:numPr>
        <w:spacing w:before="0" w:after="200" w:line="276" w:lineRule="auto"/>
        <w:rPr>
          <w:rFonts w:ascii="Times New Roman" w:hAnsi="Times New Roman"/>
          <w:szCs w:val="22"/>
        </w:rPr>
      </w:pPr>
      <w:r w:rsidRPr="000507AE">
        <w:rPr>
          <w:rFonts w:ascii="Times New Roman" w:hAnsi="Times New Roman"/>
          <w:szCs w:val="22"/>
        </w:rPr>
        <w:t>Other – describe</w:t>
      </w:r>
    </w:p>
    <w:p w:rsidR="0082652F" w:rsidRPr="000507AE" w:rsidRDefault="0082652F" w:rsidP="00E97C4E">
      <w:pPr>
        <w:pStyle w:val="ListParagraph"/>
        <w:numPr>
          <w:ilvl w:val="0"/>
          <w:numId w:val="27"/>
        </w:numPr>
        <w:spacing w:before="0" w:after="200" w:line="276" w:lineRule="auto"/>
        <w:rPr>
          <w:rFonts w:ascii="Times New Roman" w:hAnsi="Times New Roman"/>
          <w:szCs w:val="22"/>
        </w:rPr>
      </w:pPr>
      <w:r w:rsidRPr="000507AE">
        <w:rPr>
          <w:rFonts w:ascii="Times New Roman" w:hAnsi="Times New Roman"/>
          <w:szCs w:val="22"/>
        </w:rPr>
        <w:t xml:space="preserve">Does your registration system allow for TIN/NPI updates during the Program year but before data submission? YES/NO </w:t>
      </w:r>
    </w:p>
    <w:p w:rsidR="0082652F" w:rsidRPr="000507AE" w:rsidRDefault="0082652F" w:rsidP="0082652F">
      <w:pPr>
        <w:ind w:left="360"/>
        <w:rPr>
          <w:rFonts w:ascii="Times New Roman" w:hAnsi="Times New Roman"/>
          <w:szCs w:val="22"/>
        </w:rPr>
      </w:pPr>
      <w:r w:rsidRPr="000507AE">
        <w:rPr>
          <w:rFonts w:ascii="Times New Roman" w:hAnsi="Times New Roman"/>
          <w:szCs w:val="22"/>
        </w:rPr>
        <w:t>7a.</w:t>
      </w:r>
      <w:r w:rsidRPr="000507AE">
        <w:rPr>
          <w:rFonts w:ascii="Times New Roman" w:hAnsi="Times New Roman"/>
          <w:szCs w:val="22"/>
        </w:rPr>
        <w:tab/>
      </w:r>
      <w:proofErr w:type="gramStart"/>
      <w:r w:rsidRPr="000507AE">
        <w:rPr>
          <w:rFonts w:ascii="Times New Roman" w:hAnsi="Times New Roman"/>
          <w:szCs w:val="22"/>
        </w:rPr>
        <w:t>If</w:t>
      </w:r>
      <w:proofErr w:type="gramEnd"/>
      <w:r w:rsidRPr="000507AE">
        <w:rPr>
          <w:rFonts w:ascii="Times New Roman" w:hAnsi="Times New Roman"/>
          <w:szCs w:val="22"/>
        </w:rPr>
        <w:t xml:space="preserve"> yes, do you validate the updated TIN/NPI combination before data submission? Yes/No/NA</w:t>
      </w:r>
    </w:p>
    <w:p w:rsidR="0082652F" w:rsidRPr="000507AE" w:rsidRDefault="0082652F" w:rsidP="00E97C4E">
      <w:pPr>
        <w:pStyle w:val="ListParagraph"/>
        <w:numPr>
          <w:ilvl w:val="0"/>
          <w:numId w:val="27"/>
        </w:numPr>
        <w:spacing w:before="0" w:after="200" w:line="276" w:lineRule="auto"/>
        <w:rPr>
          <w:rFonts w:ascii="Times New Roman" w:hAnsi="Times New Roman"/>
          <w:szCs w:val="22"/>
        </w:rPr>
      </w:pPr>
      <w:r w:rsidRPr="000507AE">
        <w:rPr>
          <w:rFonts w:ascii="Times New Roman" w:hAnsi="Times New Roman"/>
          <w:szCs w:val="22"/>
        </w:rPr>
        <w:t xml:space="preserve">Do you have an automated abstraction tool to support EPs using manual chart abstraction for reporting clinical quality data? Yes/No </w:t>
      </w:r>
    </w:p>
    <w:p w:rsidR="0082652F" w:rsidRPr="000507AE" w:rsidRDefault="0082652F" w:rsidP="0082652F">
      <w:pPr>
        <w:ind w:left="720" w:hanging="360"/>
        <w:rPr>
          <w:rFonts w:ascii="Times New Roman" w:hAnsi="Times New Roman"/>
          <w:szCs w:val="22"/>
        </w:rPr>
      </w:pPr>
      <w:r w:rsidRPr="000507AE">
        <w:rPr>
          <w:rFonts w:ascii="Times New Roman" w:hAnsi="Times New Roman"/>
          <w:szCs w:val="22"/>
        </w:rPr>
        <w:t>8a.</w:t>
      </w:r>
      <w:r w:rsidRPr="000507AE">
        <w:rPr>
          <w:rFonts w:ascii="Times New Roman" w:hAnsi="Times New Roman"/>
          <w:szCs w:val="22"/>
        </w:rPr>
        <w:tab/>
      </w:r>
      <w:proofErr w:type="gramStart"/>
      <w:r w:rsidRPr="000507AE">
        <w:rPr>
          <w:rFonts w:ascii="Times New Roman" w:hAnsi="Times New Roman"/>
          <w:szCs w:val="22"/>
        </w:rPr>
        <w:t>If</w:t>
      </w:r>
      <w:proofErr w:type="gramEnd"/>
      <w:r w:rsidRPr="000507AE">
        <w:rPr>
          <w:rFonts w:ascii="Times New Roman" w:hAnsi="Times New Roman"/>
          <w:szCs w:val="22"/>
        </w:rPr>
        <w:t xml:space="preserve"> yes, can the EPs verify the accuracy of their data in your system before submission to CMS? Yes/No/NA</w:t>
      </w:r>
    </w:p>
    <w:p w:rsidR="0082652F" w:rsidRPr="000507AE" w:rsidRDefault="0082652F" w:rsidP="00E97C4E">
      <w:pPr>
        <w:pStyle w:val="ListParagraph"/>
        <w:numPr>
          <w:ilvl w:val="0"/>
          <w:numId w:val="27"/>
        </w:numPr>
        <w:spacing w:before="0" w:after="200" w:line="276" w:lineRule="auto"/>
        <w:rPr>
          <w:rFonts w:ascii="Times New Roman" w:hAnsi="Times New Roman"/>
          <w:szCs w:val="22"/>
        </w:rPr>
      </w:pPr>
      <w:r w:rsidRPr="000507AE">
        <w:rPr>
          <w:rFonts w:ascii="Times New Roman" w:hAnsi="Times New Roman"/>
          <w:szCs w:val="22"/>
        </w:rPr>
        <w:t>For EPs with non-EHR/PMS systems, do you conduct randomized audits of the data submitted by the EPs? Yes/No</w:t>
      </w:r>
    </w:p>
    <w:p w:rsidR="0082652F" w:rsidRPr="000507AE" w:rsidRDefault="0082652F" w:rsidP="00E97C4E">
      <w:pPr>
        <w:pStyle w:val="ListParagraph"/>
        <w:numPr>
          <w:ilvl w:val="0"/>
          <w:numId w:val="27"/>
        </w:numPr>
        <w:spacing w:before="0" w:after="200" w:line="276" w:lineRule="auto"/>
        <w:rPr>
          <w:rFonts w:ascii="Times New Roman" w:hAnsi="Times New Roman"/>
          <w:szCs w:val="22"/>
        </w:rPr>
      </w:pPr>
      <w:r w:rsidRPr="000507AE">
        <w:rPr>
          <w:rFonts w:ascii="Times New Roman" w:hAnsi="Times New Roman"/>
          <w:szCs w:val="22"/>
        </w:rPr>
        <w:t>Do you update abstraction and data collection tools on an annual basis to comply with Program requirement changes? Yes/No</w:t>
      </w:r>
    </w:p>
    <w:p w:rsidR="0082652F" w:rsidRPr="000507AE" w:rsidRDefault="0082652F" w:rsidP="00E97C4E">
      <w:pPr>
        <w:pStyle w:val="ListParagraph"/>
        <w:numPr>
          <w:ilvl w:val="0"/>
          <w:numId w:val="27"/>
        </w:numPr>
        <w:spacing w:before="0" w:after="200" w:line="276" w:lineRule="auto"/>
        <w:rPr>
          <w:rFonts w:ascii="Times New Roman" w:hAnsi="Times New Roman"/>
          <w:szCs w:val="22"/>
        </w:rPr>
      </w:pPr>
      <w:r w:rsidRPr="000507AE">
        <w:rPr>
          <w:rFonts w:ascii="Times New Roman" w:hAnsi="Times New Roman"/>
          <w:szCs w:val="22"/>
        </w:rPr>
        <w:t xml:space="preserve">Each year, do you test your XML file using the SEVT tool? Yes/No </w:t>
      </w:r>
    </w:p>
    <w:p w:rsidR="0082652F" w:rsidRPr="000507AE" w:rsidRDefault="0082652F" w:rsidP="0082652F">
      <w:pPr>
        <w:ind w:left="360"/>
        <w:rPr>
          <w:rFonts w:ascii="Times New Roman" w:hAnsi="Times New Roman"/>
          <w:szCs w:val="22"/>
        </w:rPr>
      </w:pPr>
      <w:r w:rsidRPr="000507AE">
        <w:rPr>
          <w:rFonts w:ascii="Times New Roman" w:hAnsi="Times New Roman"/>
          <w:szCs w:val="22"/>
        </w:rPr>
        <w:t>11a</w:t>
      </w:r>
      <w:r>
        <w:rPr>
          <w:rFonts w:ascii="Times New Roman" w:hAnsi="Times New Roman"/>
          <w:szCs w:val="22"/>
        </w:rPr>
        <w:t xml:space="preserve">. </w:t>
      </w:r>
      <w:proofErr w:type="gramStart"/>
      <w:r w:rsidRPr="000507AE">
        <w:rPr>
          <w:rFonts w:ascii="Times New Roman" w:hAnsi="Times New Roman"/>
          <w:szCs w:val="22"/>
        </w:rPr>
        <w:t>If</w:t>
      </w:r>
      <w:proofErr w:type="gramEnd"/>
      <w:r w:rsidRPr="000507AE">
        <w:rPr>
          <w:rFonts w:ascii="Times New Roman" w:hAnsi="Times New Roman"/>
          <w:szCs w:val="22"/>
        </w:rPr>
        <w:t xml:space="preserve"> yes, do you still encounter issues during data submission to CMS? Yes/No/NA</w:t>
      </w:r>
    </w:p>
    <w:p w:rsidR="0082652F" w:rsidRPr="000507AE" w:rsidRDefault="0082652F" w:rsidP="00E97C4E">
      <w:pPr>
        <w:pStyle w:val="ListParagraph"/>
        <w:numPr>
          <w:ilvl w:val="0"/>
          <w:numId w:val="27"/>
        </w:numPr>
        <w:spacing w:before="0" w:after="200" w:line="276" w:lineRule="auto"/>
        <w:rPr>
          <w:rFonts w:ascii="Times New Roman" w:hAnsi="Times New Roman"/>
          <w:szCs w:val="22"/>
        </w:rPr>
      </w:pPr>
      <w:r>
        <w:rPr>
          <w:rFonts w:ascii="Times New Roman" w:hAnsi="Times New Roman"/>
          <w:szCs w:val="22"/>
        </w:rPr>
        <w:t xml:space="preserve"> </w:t>
      </w:r>
      <w:r w:rsidRPr="000507AE">
        <w:rPr>
          <w:rFonts w:ascii="Times New Roman" w:hAnsi="Times New Roman"/>
          <w:szCs w:val="22"/>
        </w:rPr>
        <w:t>If you do not test your XML file using the SEVT tool, do you validate the data contained in the XML file before submission to CMS? Yes/No</w:t>
      </w:r>
    </w:p>
    <w:p w:rsidR="0082652F" w:rsidRPr="000507AE" w:rsidRDefault="0082652F" w:rsidP="00E97C4E">
      <w:pPr>
        <w:pStyle w:val="ListParagraph"/>
        <w:numPr>
          <w:ilvl w:val="0"/>
          <w:numId w:val="27"/>
        </w:numPr>
        <w:spacing w:before="0" w:after="200" w:line="276" w:lineRule="auto"/>
        <w:rPr>
          <w:rFonts w:ascii="Times New Roman" w:hAnsi="Times New Roman"/>
          <w:szCs w:val="22"/>
        </w:rPr>
      </w:pPr>
      <w:r w:rsidRPr="000507AE">
        <w:rPr>
          <w:rFonts w:ascii="Times New Roman" w:hAnsi="Times New Roman"/>
          <w:szCs w:val="22"/>
        </w:rPr>
        <w:t>During data collection, do you have a process for checking for data anomalies? Yes/No</w:t>
      </w:r>
    </w:p>
    <w:p w:rsidR="0082652F" w:rsidRPr="000507AE" w:rsidRDefault="0082652F" w:rsidP="00E97C4E">
      <w:pPr>
        <w:pStyle w:val="ListParagraph"/>
        <w:numPr>
          <w:ilvl w:val="0"/>
          <w:numId w:val="27"/>
        </w:numPr>
        <w:spacing w:before="0" w:after="200" w:line="276" w:lineRule="auto"/>
        <w:rPr>
          <w:rFonts w:ascii="Times New Roman" w:hAnsi="Times New Roman"/>
          <w:szCs w:val="22"/>
        </w:rPr>
      </w:pPr>
      <w:r w:rsidRPr="000507AE">
        <w:rPr>
          <w:rFonts w:ascii="Times New Roman" w:hAnsi="Times New Roman"/>
          <w:szCs w:val="22"/>
        </w:rPr>
        <w:t>How do you provide data collection and/or data submission support to your EPs?</w:t>
      </w:r>
    </w:p>
    <w:p w:rsidR="0082652F" w:rsidRPr="000507AE" w:rsidRDefault="0082652F" w:rsidP="00E97C4E">
      <w:pPr>
        <w:pStyle w:val="ListParagraph"/>
        <w:numPr>
          <w:ilvl w:val="1"/>
          <w:numId w:val="27"/>
        </w:numPr>
        <w:spacing w:before="0" w:after="200" w:line="276" w:lineRule="auto"/>
        <w:rPr>
          <w:rFonts w:ascii="Times New Roman" w:hAnsi="Times New Roman"/>
          <w:szCs w:val="22"/>
        </w:rPr>
      </w:pPr>
      <w:r w:rsidRPr="000507AE">
        <w:rPr>
          <w:rFonts w:ascii="Times New Roman" w:hAnsi="Times New Roman"/>
          <w:szCs w:val="22"/>
        </w:rPr>
        <w:t>Help Desk</w:t>
      </w:r>
    </w:p>
    <w:p w:rsidR="0082652F" w:rsidRPr="000507AE" w:rsidRDefault="0082652F" w:rsidP="00E97C4E">
      <w:pPr>
        <w:pStyle w:val="ListParagraph"/>
        <w:numPr>
          <w:ilvl w:val="1"/>
          <w:numId w:val="27"/>
        </w:numPr>
        <w:spacing w:before="0" w:after="200" w:line="276" w:lineRule="auto"/>
        <w:rPr>
          <w:rFonts w:ascii="Times New Roman" w:hAnsi="Times New Roman"/>
          <w:szCs w:val="22"/>
        </w:rPr>
      </w:pPr>
      <w:r w:rsidRPr="000507AE">
        <w:rPr>
          <w:rFonts w:ascii="Times New Roman" w:hAnsi="Times New Roman"/>
          <w:szCs w:val="22"/>
        </w:rPr>
        <w:t>Phone/Email</w:t>
      </w:r>
    </w:p>
    <w:p w:rsidR="0082652F" w:rsidRDefault="0082652F" w:rsidP="00E97C4E">
      <w:pPr>
        <w:pStyle w:val="ListParagraph"/>
        <w:numPr>
          <w:ilvl w:val="1"/>
          <w:numId w:val="27"/>
        </w:numPr>
        <w:spacing w:before="0" w:after="200" w:line="276" w:lineRule="auto"/>
        <w:rPr>
          <w:rFonts w:ascii="Times New Roman" w:hAnsi="Times New Roman"/>
          <w:szCs w:val="22"/>
        </w:rPr>
      </w:pPr>
      <w:r w:rsidRPr="000507AE">
        <w:rPr>
          <w:rFonts w:ascii="Times New Roman" w:hAnsi="Times New Roman"/>
          <w:szCs w:val="22"/>
        </w:rPr>
        <w:t>No Support</w:t>
      </w:r>
    </w:p>
    <w:p w:rsidR="0082652F" w:rsidRPr="000507AE" w:rsidRDefault="0082652F" w:rsidP="0082652F">
      <w:pPr>
        <w:pStyle w:val="ListParagraph"/>
        <w:spacing w:before="0" w:after="200" w:line="276" w:lineRule="auto"/>
        <w:ind w:left="1440"/>
        <w:rPr>
          <w:rFonts w:ascii="Times New Roman" w:hAnsi="Times New Roman"/>
          <w:szCs w:val="22"/>
        </w:rPr>
      </w:pPr>
    </w:p>
    <w:p w:rsidR="0082652F" w:rsidRPr="002F029E" w:rsidRDefault="0082652F" w:rsidP="00E97C4E">
      <w:pPr>
        <w:pStyle w:val="ListParagraph"/>
        <w:numPr>
          <w:ilvl w:val="0"/>
          <w:numId w:val="28"/>
        </w:numPr>
        <w:rPr>
          <w:rFonts w:ascii="Times New Roman" w:hAnsi="Times New Roman"/>
          <w:b/>
          <w:szCs w:val="22"/>
          <w:u w:val="single"/>
        </w:rPr>
      </w:pPr>
      <w:r w:rsidRPr="002F029E">
        <w:rPr>
          <w:rFonts w:ascii="Times New Roman" w:hAnsi="Times New Roman"/>
          <w:b/>
          <w:szCs w:val="22"/>
          <w:u w:val="single"/>
        </w:rPr>
        <w:t>Quality Assurance</w:t>
      </w:r>
    </w:p>
    <w:p w:rsidR="0082652F" w:rsidRPr="000507AE" w:rsidRDefault="0082652F" w:rsidP="00E97C4E">
      <w:pPr>
        <w:pStyle w:val="ListParagraph"/>
        <w:numPr>
          <w:ilvl w:val="0"/>
          <w:numId w:val="27"/>
        </w:numPr>
        <w:spacing w:before="0" w:after="200" w:line="276" w:lineRule="auto"/>
        <w:rPr>
          <w:rFonts w:ascii="Times New Roman" w:hAnsi="Times New Roman"/>
          <w:szCs w:val="22"/>
        </w:rPr>
      </w:pPr>
      <w:r w:rsidRPr="000507AE">
        <w:rPr>
          <w:rFonts w:ascii="Times New Roman" w:hAnsi="Times New Roman"/>
          <w:szCs w:val="22"/>
        </w:rPr>
        <w:t>Do you provide feedback reports to EPs? Yes/No</w:t>
      </w:r>
    </w:p>
    <w:p w:rsidR="0082652F" w:rsidRDefault="0082652F" w:rsidP="00E97C4E">
      <w:pPr>
        <w:pStyle w:val="ListParagraph"/>
        <w:numPr>
          <w:ilvl w:val="0"/>
          <w:numId w:val="27"/>
        </w:numPr>
        <w:spacing w:before="0" w:after="200" w:line="276" w:lineRule="auto"/>
        <w:rPr>
          <w:rFonts w:ascii="Times New Roman" w:hAnsi="Times New Roman"/>
          <w:szCs w:val="22"/>
        </w:rPr>
      </w:pPr>
      <w:r w:rsidRPr="000507AE">
        <w:rPr>
          <w:rFonts w:ascii="Times New Roman" w:hAnsi="Times New Roman"/>
          <w:szCs w:val="22"/>
        </w:rPr>
        <w:t>If yes, are the reports generated by measure? Yes/No</w:t>
      </w:r>
    </w:p>
    <w:p w:rsidR="0082652F" w:rsidRPr="000507AE" w:rsidRDefault="0082652F" w:rsidP="0082652F">
      <w:pPr>
        <w:pStyle w:val="ListParagraph"/>
        <w:spacing w:before="0" w:after="200" w:line="276" w:lineRule="auto"/>
        <w:rPr>
          <w:rFonts w:ascii="Times New Roman" w:hAnsi="Times New Roman"/>
          <w:szCs w:val="22"/>
        </w:rPr>
      </w:pPr>
    </w:p>
    <w:p w:rsidR="0082652F" w:rsidRPr="002F029E" w:rsidRDefault="0082652F" w:rsidP="00E97C4E">
      <w:pPr>
        <w:pStyle w:val="ListParagraph"/>
        <w:numPr>
          <w:ilvl w:val="0"/>
          <w:numId w:val="28"/>
        </w:numPr>
        <w:rPr>
          <w:rFonts w:ascii="Times New Roman" w:hAnsi="Times New Roman"/>
          <w:b/>
          <w:szCs w:val="22"/>
          <w:u w:val="single"/>
        </w:rPr>
      </w:pPr>
      <w:r w:rsidRPr="002F029E">
        <w:rPr>
          <w:rFonts w:ascii="Times New Roman" w:hAnsi="Times New Roman"/>
          <w:b/>
          <w:szCs w:val="22"/>
          <w:u w:val="single"/>
        </w:rPr>
        <w:t>eRx</w:t>
      </w:r>
    </w:p>
    <w:p w:rsidR="0082652F" w:rsidRPr="000507AE" w:rsidRDefault="0082652F" w:rsidP="00E97C4E">
      <w:pPr>
        <w:pStyle w:val="ListParagraph"/>
        <w:numPr>
          <w:ilvl w:val="0"/>
          <w:numId w:val="27"/>
        </w:numPr>
        <w:spacing w:before="0" w:after="200" w:line="276" w:lineRule="auto"/>
        <w:rPr>
          <w:rFonts w:ascii="Times New Roman" w:hAnsi="Times New Roman"/>
          <w:szCs w:val="22"/>
        </w:rPr>
      </w:pPr>
      <w:r w:rsidRPr="000507AE">
        <w:rPr>
          <w:rFonts w:ascii="Times New Roman" w:hAnsi="Times New Roman"/>
          <w:szCs w:val="22"/>
        </w:rPr>
        <w:t>What training did you provide to your Registry staff responsible for submitting results for the eRx Incentive Program?</w:t>
      </w:r>
    </w:p>
    <w:p w:rsidR="0082652F" w:rsidRPr="000507AE" w:rsidRDefault="0082652F" w:rsidP="0082652F">
      <w:pPr>
        <w:pStyle w:val="ListParagraph"/>
        <w:ind w:firstLine="720"/>
        <w:rPr>
          <w:rFonts w:ascii="Times New Roman" w:hAnsi="Times New Roman"/>
          <w:szCs w:val="22"/>
        </w:rPr>
      </w:pPr>
      <w:r w:rsidRPr="000507AE">
        <w:rPr>
          <w:rFonts w:ascii="Times New Roman" w:hAnsi="Times New Roman"/>
          <w:szCs w:val="22"/>
        </w:rPr>
        <w:t>Check all that apply:</w:t>
      </w:r>
    </w:p>
    <w:p w:rsidR="0082652F" w:rsidRPr="000507AE" w:rsidRDefault="0082652F" w:rsidP="00E97C4E">
      <w:pPr>
        <w:pStyle w:val="ListParagraph"/>
        <w:numPr>
          <w:ilvl w:val="0"/>
          <w:numId w:val="26"/>
        </w:numPr>
        <w:spacing w:before="0" w:after="200" w:line="276" w:lineRule="auto"/>
        <w:rPr>
          <w:rFonts w:ascii="Times New Roman" w:hAnsi="Times New Roman"/>
          <w:szCs w:val="22"/>
        </w:rPr>
      </w:pPr>
      <w:r w:rsidRPr="000507AE">
        <w:rPr>
          <w:rFonts w:ascii="Times New Roman" w:hAnsi="Times New Roman"/>
          <w:szCs w:val="22"/>
        </w:rPr>
        <w:t>Group or classroom setting.</w:t>
      </w:r>
    </w:p>
    <w:p w:rsidR="0082652F" w:rsidRPr="000507AE" w:rsidRDefault="0082652F" w:rsidP="00E97C4E">
      <w:pPr>
        <w:pStyle w:val="ListParagraph"/>
        <w:numPr>
          <w:ilvl w:val="0"/>
          <w:numId w:val="26"/>
        </w:numPr>
        <w:spacing w:before="0" w:after="200" w:line="276" w:lineRule="auto"/>
        <w:rPr>
          <w:rFonts w:ascii="Times New Roman" w:hAnsi="Times New Roman"/>
          <w:szCs w:val="22"/>
        </w:rPr>
      </w:pPr>
      <w:r w:rsidRPr="000507AE">
        <w:rPr>
          <w:rFonts w:ascii="Times New Roman" w:hAnsi="Times New Roman"/>
          <w:szCs w:val="22"/>
        </w:rPr>
        <w:t>One-on-one.</w:t>
      </w:r>
    </w:p>
    <w:p w:rsidR="0082652F" w:rsidRPr="000507AE" w:rsidRDefault="0082652F" w:rsidP="00E97C4E">
      <w:pPr>
        <w:pStyle w:val="ListParagraph"/>
        <w:numPr>
          <w:ilvl w:val="0"/>
          <w:numId w:val="26"/>
        </w:numPr>
        <w:spacing w:before="0" w:after="200" w:line="276" w:lineRule="auto"/>
        <w:rPr>
          <w:rFonts w:ascii="Times New Roman" w:hAnsi="Times New Roman"/>
          <w:szCs w:val="22"/>
        </w:rPr>
      </w:pPr>
      <w:r w:rsidRPr="000507AE">
        <w:rPr>
          <w:rFonts w:ascii="Times New Roman" w:hAnsi="Times New Roman"/>
          <w:szCs w:val="22"/>
        </w:rPr>
        <w:t>Virtual class room.</w:t>
      </w:r>
    </w:p>
    <w:p w:rsidR="0082652F" w:rsidRPr="000507AE" w:rsidRDefault="0082652F" w:rsidP="00E97C4E">
      <w:pPr>
        <w:pStyle w:val="ListParagraph"/>
        <w:numPr>
          <w:ilvl w:val="0"/>
          <w:numId w:val="26"/>
        </w:numPr>
        <w:spacing w:before="0" w:after="200" w:line="276" w:lineRule="auto"/>
        <w:rPr>
          <w:rFonts w:ascii="Times New Roman" w:hAnsi="Times New Roman"/>
          <w:szCs w:val="22"/>
        </w:rPr>
      </w:pPr>
      <w:r w:rsidRPr="000507AE">
        <w:rPr>
          <w:rFonts w:ascii="Times New Roman" w:hAnsi="Times New Roman"/>
          <w:szCs w:val="22"/>
        </w:rPr>
        <w:t>Individual online training.</w:t>
      </w:r>
    </w:p>
    <w:p w:rsidR="0082652F" w:rsidRPr="000507AE" w:rsidRDefault="0082652F" w:rsidP="00E97C4E">
      <w:pPr>
        <w:pStyle w:val="ListParagraph"/>
        <w:numPr>
          <w:ilvl w:val="0"/>
          <w:numId w:val="26"/>
        </w:numPr>
        <w:spacing w:before="0" w:after="200" w:line="276" w:lineRule="auto"/>
        <w:rPr>
          <w:rFonts w:ascii="Times New Roman" w:hAnsi="Times New Roman"/>
          <w:szCs w:val="22"/>
        </w:rPr>
      </w:pPr>
      <w:r w:rsidRPr="000507AE">
        <w:rPr>
          <w:rFonts w:ascii="Times New Roman" w:hAnsi="Times New Roman"/>
          <w:szCs w:val="22"/>
        </w:rPr>
        <w:t>If selecting virtual classroom or individual online training, specify name of training program and URL. [Needs Text Box also]</w:t>
      </w:r>
    </w:p>
    <w:p w:rsidR="0082652F" w:rsidRPr="000507AE" w:rsidRDefault="0082652F" w:rsidP="00E97C4E">
      <w:pPr>
        <w:pStyle w:val="ListParagraph"/>
        <w:numPr>
          <w:ilvl w:val="0"/>
          <w:numId w:val="26"/>
        </w:numPr>
        <w:spacing w:before="0" w:after="200" w:line="276" w:lineRule="auto"/>
        <w:rPr>
          <w:rFonts w:ascii="Times New Roman" w:hAnsi="Times New Roman"/>
          <w:szCs w:val="22"/>
        </w:rPr>
      </w:pPr>
      <w:r w:rsidRPr="000507AE">
        <w:rPr>
          <w:rFonts w:ascii="Times New Roman" w:hAnsi="Times New Roman"/>
          <w:szCs w:val="22"/>
        </w:rPr>
        <w:t>Other</w:t>
      </w:r>
    </w:p>
    <w:p w:rsidR="0082652F" w:rsidRPr="000507AE" w:rsidRDefault="0082652F" w:rsidP="00E97C4E">
      <w:pPr>
        <w:pStyle w:val="ListParagraph"/>
        <w:numPr>
          <w:ilvl w:val="0"/>
          <w:numId w:val="26"/>
        </w:numPr>
        <w:spacing w:before="0" w:after="200" w:line="276" w:lineRule="auto"/>
        <w:rPr>
          <w:rFonts w:ascii="Times New Roman" w:hAnsi="Times New Roman"/>
          <w:szCs w:val="22"/>
        </w:rPr>
      </w:pPr>
      <w:r w:rsidRPr="000507AE">
        <w:rPr>
          <w:rFonts w:ascii="Times New Roman" w:hAnsi="Times New Roman"/>
          <w:szCs w:val="22"/>
        </w:rPr>
        <w:t>Do not train staff</w:t>
      </w:r>
    </w:p>
    <w:p w:rsidR="0082652F" w:rsidRPr="000507AE" w:rsidRDefault="0082652F" w:rsidP="0082652F">
      <w:pPr>
        <w:pStyle w:val="ListParagraph"/>
        <w:rPr>
          <w:rFonts w:ascii="Times New Roman" w:hAnsi="Times New Roman"/>
          <w:szCs w:val="22"/>
        </w:rPr>
      </w:pPr>
    </w:p>
    <w:p w:rsidR="0082652F" w:rsidRPr="000507AE" w:rsidRDefault="0082652F" w:rsidP="00E97C4E">
      <w:pPr>
        <w:pStyle w:val="ListParagraph"/>
        <w:numPr>
          <w:ilvl w:val="0"/>
          <w:numId w:val="27"/>
        </w:numPr>
        <w:spacing w:before="0" w:after="200" w:line="276" w:lineRule="auto"/>
        <w:rPr>
          <w:rFonts w:ascii="Times New Roman" w:hAnsi="Times New Roman"/>
          <w:szCs w:val="22"/>
        </w:rPr>
      </w:pPr>
      <w:r w:rsidRPr="000507AE">
        <w:rPr>
          <w:rFonts w:ascii="Times New Roman" w:hAnsi="Times New Roman"/>
          <w:szCs w:val="22"/>
        </w:rPr>
        <w:t>Do you have a process in place to verify that a qualified electronic prescribing (eRx) system was in place prior to eligible professionals (EPs) meeting the eRx incentive program requirements? Yes/No</w:t>
      </w:r>
    </w:p>
    <w:p w:rsidR="0082652F" w:rsidRPr="000507AE" w:rsidRDefault="0082652F" w:rsidP="00E97C4E">
      <w:pPr>
        <w:pStyle w:val="ListParagraph"/>
        <w:numPr>
          <w:ilvl w:val="0"/>
          <w:numId w:val="27"/>
        </w:numPr>
        <w:spacing w:before="0" w:after="200" w:line="276" w:lineRule="auto"/>
        <w:rPr>
          <w:rFonts w:ascii="Times New Roman" w:hAnsi="Times New Roman"/>
          <w:szCs w:val="22"/>
        </w:rPr>
      </w:pPr>
      <w:r w:rsidRPr="000507AE">
        <w:rPr>
          <w:rFonts w:ascii="Times New Roman" w:hAnsi="Times New Roman"/>
          <w:szCs w:val="22"/>
        </w:rPr>
        <w:t>Did you conduct an audit to ensure that the system is being used to generate and transmit an electronic prescription when the G-code G8553 is being reported?  Yes/No</w:t>
      </w:r>
    </w:p>
    <w:p w:rsidR="0082652F" w:rsidRPr="000507AE" w:rsidRDefault="0082652F" w:rsidP="0082652F">
      <w:pPr>
        <w:rPr>
          <w:rFonts w:ascii="Times New Roman" w:hAnsi="Times New Roman"/>
          <w:b/>
          <w:szCs w:val="22"/>
          <w:u w:val="single"/>
        </w:rPr>
      </w:pPr>
      <w:r w:rsidRPr="000507AE">
        <w:rPr>
          <w:rFonts w:ascii="Times New Roman" w:hAnsi="Times New Roman"/>
          <w:b/>
          <w:szCs w:val="22"/>
          <w:u w:val="single"/>
        </w:rPr>
        <w:t>Feedback</w:t>
      </w:r>
    </w:p>
    <w:tbl>
      <w:tblPr>
        <w:tblW w:w="4944" w:type="pct"/>
        <w:tblLook w:val="04A0" w:firstRow="1" w:lastRow="0" w:firstColumn="1" w:lastColumn="0" w:noHBand="0" w:noVBand="1"/>
      </w:tblPr>
      <w:tblGrid>
        <w:gridCol w:w="9469"/>
      </w:tblGrid>
      <w:tr w:rsidR="0082652F" w:rsidRPr="000507AE" w:rsidTr="00F279F3">
        <w:trPr>
          <w:trHeight w:val="3620"/>
        </w:trPr>
        <w:tc>
          <w:tcPr>
            <w:tcW w:w="5000" w:type="pct"/>
            <w:tcBorders>
              <w:top w:val="nil"/>
              <w:left w:val="nil"/>
            </w:tcBorders>
            <w:shd w:val="clear" w:color="auto" w:fill="auto"/>
            <w:hideMark/>
          </w:tcPr>
          <w:p w:rsidR="0082652F" w:rsidRPr="000507AE" w:rsidRDefault="0082652F" w:rsidP="00E97C4E">
            <w:pPr>
              <w:pStyle w:val="ListParagraph"/>
              <w:numPr>
                <w:ilvl w:val="0"/>
                <w:numId w:val="27"/>
              </w:numPr>
              <w:spacing w:before="0"/>
              <w:contextualSpacing w:val="0"/>
              <w:rPr>
                <w:rFonts w:ascii="Times New Roman" w:hAnsi="Times New Roman"/>
                <w:color w:val="000000"/>
                <w:szCs w:val="22"/>
              </w:rPr>
            </w:pPr>
            <w:r w:rsidRPr="000507AE">
              <w:rPr>
                <w:rFonts w:ascii="Times New Roman" w:hAnsi="Times New Roman"/>
                <w:color w:val="000000"/>
                <w:szCs w:val="22"/>
              </w:rPr>
              <w:t>What do you perceive to be the biggest challenge in reporting accurate and complete data to CMS?</w:t>
            </w:r>
          </w:p>
          <w:p w:rsidR="0082652F" w:rsidRPr="000507AE" w:rsidRDefault="0082652F" w:rsidP="00E97C4E">
            <w:pPr>
              <w:pStyle w:val="ListParagraph"/>
              <w:numPr>
                <w:ilvl w:val="0"/>
                <w:numId w:val="27"/>
              </w:numPr>
              <w:spacing w:before="0"/>
              <w:contextualSpacing w:val="0"/>
              <w:rPr>
                <w:rFonts w:ascii="Times New Roman" w:hAnsi="Times New Roman"/>
                <w:color w:val="000000"/>
                <w:szCs w:val="22"/>
              </w:rPr>
            </w:pPr>
            <w:r w:rsidRPr="000507AE">
              <w:rPr>
                <w:rFonts w:ascii="Times New Roman" w:hAnsi="Times New Roman"/>
                <w:color w:val="000000"/>
                <w:szCs w:val="22"/>
              </w:rPr>
              <w:t>Describe any process improvement activities used to increase your organization’s reporting accuracy.</w:t>
            </w:r>
          </w:p>
          <w:p w:rsidR="0082652F" w:rsidRPr="000507AE" w:rsidRDefault="0082652F" w:rsidP="00E97C4E">
            <w:pPr>
              <w:pStyle w:val="ListParagraph"/>
              <w:numPr>
                <w:ilvl w:val="0"/>
                <w:numId w:val="27"/>
              </w:numPr>
              <w:spacing w:before="0"/>
              <w:contextualSpacing w:val="0"/>
              <w:rPr>
                <w:rFonts w:ascii="Times New Roman" w:hAnsi="Times New Roman"/>
                <w:color w:val="000000"/>
                <w:szCs w:val="22"/>
              </w:rPr>
            </w:pPr>
            <w:r w:rsidRPr="000507AE">
              <w:rPr>
                <w:rFonts w:ascii="Times New Roman" w:hAnsi="Times New Roman"/>
                <w:color w:val="000000"/>
                <w:szCs w:val="22"/>
              </w:rPr>
              <w:t>Which measures did eligible professionals find the most difficult to understand?</w:t>
            </w:r>
          </w:p>
          <w:p w:rsidR="0082652F" w:rsidRPr="000507AE" w:rsidRDefault="0082652F" w:rsidP="00E97C4E">
            <w:pPr>
              <w:pStyle w:val="ListParagraph"/>
              <w:numPr>
                <w:ilvl w:val="0"/>
                <w:numId w:val="27"/>
              </w:numPr>
              <w:spacing w:before="0"/>
              <w:contextualSpacing w:val="0"/>
              <w:rPr>
                <w:rFonts w:ascii="Times New Roman" w:hAnsi="Times New Roman"/>
                <w:color w:val="000000"/>
                <w:szCs w:val="22"/>
              </w:rPr>
            </w:pPr>
            <w:r w:rsidRPr="000507AE">
              <w:rPr>
                <w:rFonts w:ascii="Times New Roman" w:hAnsi="Times New Roman"/>
                <w:color w:val="000000"/>
                <w:szCs w:val="22"/>
              </w:rPr>
              <w:t>Which measures did staff find the most difficult to program?</w:t>
            </w:r>
          </w:p>
          <w:p w:rsidR="0082652F" w:rsidRPr="002F029E" w:rsidRDefault="0082652F" w:rsidP="00F279F3">
            <w:pPr>
              <w:spacing w:before="0" w:after="0"/>
              <w:rPr>
                <w:rFonts w:ascii="Times New Roman" w:hAnsi="Times New Roman"/>
                <w:color w:val="000000"/>
                <w:szCs w:val="22"/>
              </w:rPr>
            </w:pPr>
          </w:p>
        </w:tc>
      </w:tr>
    </w:tbl>
    <w:p w:rsidR="00E72C59" w:rsidRPr="00E72C59" w:rsidRDefault="00E72C59" w:rsidP="00E72C59">
      <w:pPr>
        <w:rPr>
          <w:i/>
          <w:iCs/>
          <w:color w:val="0000FF"/>
          <w:sz w:val="24"/>
        </w:rPr>
      </w:pPr>
      <w:r w:rsidRPr="00E72C59">
        <w:rPr>
          <w:i/>
          <w:iCs/>
          <w:color w:val="0000FF"/>
          <w:sz w:val="24"/>
        </w:rPr>
        <w:t>.</w:t>
      </w:r>
    </w:p>
    <w:p w:rsidR="008F03D1" w:rsidRDefault="008F03D1" w:rsidP="00C33198">
      <w:pPr>
        <w:pStyle w:val="BackMatterHeading"/>
      </w:pPr>
      <w:bookmarkStart w:id="52" w:name="_Toc510936887"/>
      <w:bookmarkStart w:id="53" w:name="_Toc380842691"/>
      <w:r>
        <w:t>Acronyms</w:t>
      </w:r>
      <w:bookmarkEnd w:id="52"/>
      <w:bookmarkEnd w:id="53"/>
    </w:p>
    <w:tbl>
      <w:tblPr>
        <w:tblW w:w="9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15" w:type="dxa"/>
          <w:bottom w:w="14" w:type="dxa"/>
          <w:right w:w="115" w:type="dxa"/>
        </w:tblCellMar>
        <w:tblLook w:val="04A0" w:firstRow="1" w:lastRow="0" w:firstColumn="1" w:lastColumn="0" w:noHBand="0" w:noVBand="1"/>
      </w:tblPr>
      <w:tblGrid>
        <w:gridCol w:w="2224"/>
        <w:gridCol w:w="2224"/>
        <w:gridCol w:w="4898"/>
      </w:tblGrid>
      <w:tr w:rsidR="000745AE" w:rsidRPr="00955E86" w:rsidTr="00F279F3">
        <w:tc>
          <w:tcPr>
            <w:tcW w:w="2224" w:type="dxa"/>
            <w:shd w:val="clear" w:color="auto" w:fill="8DB3E2"/>
          </w:tcPr>
          <w:p w:rsidR="000745AE" w:rsidRPr="00955E86" w:rsidRDefault="000745AE" w:rsidP="00F279F3">
            <w:pPr>
              <w:spacing w:after="0"/>
              <w:jc w:val="center"/>
              <w:rPr>
                <w:rFonts w:ascii="Arial Narrow" w:hAnsi="Arial Narrow"/>
                <w:b/>
                <w:color w:val="000000"/>
                <w:sz w:val="24"/>
                <w:szCs w:val="24"/>
              </w:rPr>
            </w:pPr>
            <w:r w:rsidRPr="00955E86">
              <w:rPr>
                <w:rFonts w:ascii="Arial Narrow" w:hAnsi="Arial Narrow"/>
                <w:b/>
                <w:color w:val="000000"/>
                <w:sz w:val="24"/>
                <w:szCs w:val="24"/>
              </w:rPr>
              <w:t>Acronym</w:t>
            </w:r>
          </w:p>
        </w:tc>
        <w:tc>
          <w:tcPr>
            <w:tcW w:w="2224" w:type="dxa"/>
            <w:shd w:val="clear" w:color="auto" w:fill="8DB3E2"/>
          </w:tcPr>
          <w:p w:rsidR="000745AE" w:rsidRPr="00955E86" w:rsidRDefault="000745AE" w:rsidP="00F279F3">
            <w:pPr>
              <w:spacing w:after="0"/>
              <w:jc w:val="center"/>
              <w:rPr>
                <w:rFonts w:ascii="Arial Narrow" w:hAnsi="Arial Narrow"/>
                <w:b/>
                <w:color w:val="000000"/>
                <w:sz w:val="24"/>
                <w:szCs w:val="24"/>
              </w:rPr>
            </w:pPr>
            <w:r>
              <w:rPr>
                <w:rFonts w:ascii="Arial Narrow" w:hAnsi="Arial Narrow"/>
                <w:b/>
                <w:color w:val="000000"/>
                <w:sz w:val="24"/>
                <w:szCs w:val="24"/>
              </w:rPr>
              <w:t>Literal Translation</w:t>
            </w:r>
          </w:p>
        </w:tc>
        <w:tc>
          <w:tcPr>
            <w:tcW w:w="4898" w:type="dxa"/>
            <w:shd w:val="clear" w:color="auto" w:fill="8DB3E2"/>
          </w:tcPr>
          <w:p w:rsidR="000745AE" w:rsidRPr="00955E86" w:rsidRDefault="000745AE" w:rsidP="00F279F3">
            <w:pPr>
              <w:spacing w:after="0"/>
              <w:jc w:val="center"/>
              <w:rPr>
                <w:rFonts w:ascii="Arial Narrow" w:hAnsi="Arial Narrow"/>
                <w:b/>
                <w:color w:val="000000"/>
                <w:sz w:val="24"/>
                <w:szCs w:val="24"/>
              </w:rPr>
            </w:pPr>
            <w:r w:rsidRPr="00955E86">
              <w:rPr>
                <w:rFonts w:ascii="Arial Narrow" w:hAnsi="Arial Narrow"/>
                <w:b/>
                <w:color w:val="000000"/>
                <w:sz w:val="24"/>
                <w:szCs w:val="24"/>
              </w:rPr>
              <w:t>Definition</w:t>
            </w:r>
          </w:p>
        </w:tc>
      </w:tr>
      <w:tr w:rsidR="000745AE" w:rsidRPr="00955E86" w:rsidTr="00F279F3">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CMS</w:t>
            </w:r>
          </w:p>
        </w:tc>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Centers for Medicare and Medicaid Services</w:t>
            </w:r>
          </w:p>
        </w:tc>
        <w:tc>
          <w:tcPr>
            <w:tcW w:w="4898" w:type="dxa"/>
            <w:shd w:val="clear" w:color="auto" w:fill="auto"/>
          </w:tcPr>
          <w:p w:rsidR="000745AE" w:rsidRPr="00955E86" w:rsidRDefault="000745AE" w:rsidP="00F279F3">
            <w:pPr>
              <w:spacing w:after="0"/>
              <w:rPr>
                <w:rFonts w:ascii="Arial Narrow" w:hAnsi="Arial Narrow"/>
                <w:color w:val="000000"/>
              </w:rPr>
            </w:pPr>
            <w:r w:rsidRPr="00955E86">
              <w:rPr>
                <w:rFonts w:ascii="Arial Narrow" w:hAnsi="Arial Narrow"/>
                <w:color w:val="000000"/>
              </w:rPr>
              <w:t>CMS is a Federal agency within the United States Department of Health and Human Services that administers the Medicare program and works in partnership with state governments to administer Medicaid, the State Children’s Health Insurance Program, and health insurance portability standards.</w:t>
            </w:r>
          </w:p>
        </w:tc>
      </w:tr>
      <w:tr w:rsidR="000745AE" w:rsidRPr="00955E86" w:rsidTr="00F279F3">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EP</w:t>
            </w:r>
          </w:p>
        </w:tc>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Eligible Provider</w:t>
            </w:r>
          </w:p>
        </w:tc>
        <w:tc>
          <w:tcPr>
            <w:tcW w:w="4898" w:type="dxa"/>
            <w:shd w:val="clear" w:color="auto" w:fill="auto"/>
          </w:tcPr>
          <w:p w:rsidR="000745AE" w:rsidRPr="00955E86" w:rsidRDefault="000745AE" w:rsidP="00F279F3">
            <w:pPr>
              <w:spacing w:after="0"/>
              <w:rPr>
                <w:rFonts w:ascii="Arial Narrow" w:hAnsi="Arial Narrow"/>
                <w:color w:val="000000"/>
              </w:rPr>
            </w:pPr>
            <w:r w:rsidRPr="00955E86">
              <w:rPr>
                <w:rFonts w:ascii="Arial Narrow" w:hAnsi="Arial Narrow"/>
                <w:color w:val="000000"/>
              </w:rPr>
              <w:t>Designation given to providers who are eligible to participate in the Physician Quality Reporting Program.</w:t>
            </w:r>
          </w:p>
        </w:tc>
      </w:tr>
      <w:tr w:rsidR="000745AE" w:rsidRPr="00955E86" w:rsidTr="00F279F3">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eRx</w:t>
            </w:r>
          </w:p>
        </w:tc>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eRx</w:t>
            </w:r>
          </w:p>
        </w:tc>
        <w:tc>
          <w:tcPr>
            <w:tcW w:w="4898" w:type="dxa"/>
            <w:shd w:val="clear" w:color="auto" w:fill="auto"/>
          </w:tcPr>
          <w:p w:rsidR="000745AE" w:rsidRPr="00955E86" w:rsidRDefault="000745AE" w:rsidP="00F279F3">
            <w:pPr>
              <w:spacing w:after="0"/>
              <w:rPr>
                <w:rFonts w:ascii="Arial Narrow" w:hAnsi="Arial Narrow"/>
                <w:color w:val="000000"/>
              </w:rPr>
            </w:pPr>
            <w:r w:rsidRPr="00955E86">
              <w:rPr>
                <w:rFonts w:ascii="Arial Narrow" w:hAnsi="Arial Narrow"/>
                <w:color w:val="000000"/>
              </w:rPr>
              <w:t>The Medicare Electronic Prescribing Incentive Program.</w:t>
            </w:r>
          </w:p>
        </w:tc>
      </w:tr>
      <w:tr w:rsidR="000745AE" w:rsidRPr="00955E86" w:rsidTr="00F279F3">
        <w:tc>
          <w:tcPr>
            <w:tcW w:w="2224" w:type="dxa"/>
          </w:tcPr>
          <w:p w:rsidR="000745AE" w:rsidRPr="00955E86" w:rsidRDefault="000745AE" w:rsidP="00F279F3">
            <w:pPr>
              <w:spacing w:after="0"/>
              <w:rPr>
                <w:rFonts w:ascii="Arial Narrow" w:hAnsi="Arial Narrow"/>
                <w:color w:val="000000"/>
              </w:rPr>
            </w:pPr>
            <w:r>
              <w:rPr>
                <w:rFonts w:ascii="Arial Narrow" w:hAnsi="Arial Narrow"/>
                <w:color w:val="000000"/>
              </w:rPr>
              <w:t>EST</w:t>
            </w:r>
          </w:p>
        </w:tc>
        <w:tc>
          <w:tcPr>
            <w:tcW w:w="2224" w:type="dxa"/>
          </w:tcPr>
          <w:p w:rsidR="000745AE" w:rsidRPr="00955E86" w:rsidRDefault="000745AE" w:rsidP="00F279F3">
            <w:pPr>
              <w:spacing w:after="0"/>
              <w:rPr>
                <w:rFonts w:ascii="Arial Narrow" w:hAnsi="Arial Narrow"/>
                <w:color w:val="000000"/>
              </w:rPr>
            </w:pPr>
            <w:r>
              <w:rPr>
                <w:rFonts w:ascii="Arial Narrow" w:hAnsi="Arial Narrow"/>
                <w:color w:val="000000"/>
              </w:rPr>
              <w:t>Eastern Standard Time</w:t>
            </w:r>
          </w:p>
        </w:tc>
        <w:tc>
          <w:tcPr>
            <w:tcW w:w="4898" w:type="dxa"/>
            <w:shd w:val="clear" w:color="auto" w:fill="auto"/>
          </w:tcPr>
          <w:p w:rsidR="000745AE" w:rsidRPr="00955E86" w:rsidRDefault="000745AE" w:rsidP="00F279F3">
            <w:pPr>
              <w:spacing w:after="0"/>
              <w:rPr>
                <w:rFonts w:ascii="Arial Narrow" w:hAnsi="Arial Narrow"/>
                <w:color w:val="000000"/>
                <w:sz w:val="24"/>
              </w:rPr>
            </w:pPr>
            <w:r>
              <w:rPr>
                <w:rFonts w:ascii="Arial Narrow" w:hAnsi="Arial Narrow"/>
                <w:color w:val="000000"/>
                <w:sz w:val="24"/>
              </w:rPr>
              <w:t>The time zone within which administrative support is available for the Survey.</w:t>
            </w:r>
          </w:p>
        </w:tc>
      </w:tr>
      <w:tr w:rsidR="000745AE" w:rsidRPr="00955E86" w:rsidTr="00F279F3">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GPRO</w:t>
            </w:r>
          </w:p>
        </w:tc>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Group Practice Reporting Option</w:t>
            </w:r>
          </w:p>
        </w:tc>
        <w:tc>
          <w:tcPr>
            <w:tcW w:w="4898" w:type="dxa"/>
            <w:shd w:val="clear" w:color="auto" w:fill="auto"/>
          </w:tcPr>
          <w:p w:rsidR="000745AE" w:rsidRPr="00955E86" w:rsidRDefault="000745AE" w:rsidP="00F279F3">
            <w:pPr>
              <w:spacing w:after="0"/>
              <w:rPr>
                <w:rFonts w:ascii="Arial Narrow" w:hAnsi="Arial Narrow"/>
                <w:color w:val="000000"/>
              </w:rPr>
            </w:pPr>
            <w:r w:rsidRPr="00955E86">
              <w:rPr>
                <w:rFonts w:ascii="Arial Narrow" w:hAnsi="Arial Narrow"/>
                <w:color w:val="000000"/>
              </w:rPr>
              <w:t>A new group practice reporting option (GPRO) for the Electronic Prescribing (eRx) Incentive Program beginning with the 2010 eRx Incentive Program.</w:t>
            </w:r>
          </w:p>
        </w:tc>
      </w:tr>
      <w:tr w:rsidR="000745AE" w:rsidRPr="00955E86" w:rsidTr="00F279F3">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NCH</w:t>
            </w:r>
          </w:p>
        </w:tc>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National Claims History</w:t>
            </w:r>
          </w:p>
        </w:tc>
        <w:tc>
          <w:tcPr>
            <w:tcW w:w="4898" w:type="dxa"/>
            <w:shd w:val="clear" w:color="auto" w:fill="auto"/>
          </w:tcPr>
          <w:p w:rsidR="000745AE" w:rsidRPr="00955E86" w:rsidRDefault="000745AE" w:rsidP="00F279F3">
            <w:pPr>
              <w:spacing w:after="0"/>
              <w:rPr>
                <w:rFonts w:ascii="Arial Narrow" w:hAnsi="Arial Narrow"/>
                <w:color w:val="000000"/>
              </w:rPr>
            </w:pPr>
            <w:r w:rsidRPr="00955E86">
              <w:rPr>
                <w:rFonts w:ascii="Arial Narrow" w:hAnsi="Arial Narrow"/>
                <w:color w:val="000000"/>
              </w:rPr>
              <w:t>CMS System of Record (SOR). The primary purpose of this modified system is to collect and maintain billing and utilization data on Medicare beneficiaries enrolled in hospital insurance (Part A) or medical insurance (Part B) of the Medicare program for statistical and research purposes related to evaluating and studying the operation and effectiveness of the Medicare program.</w:t>
            </w:r>
          </w:p>
        </w:tc>
      </w:tr>
      <w:tr w:rsidR="000745AE" w:rsidRPr="00955E86" w:rsidTr="00F279F3">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NPI</w:t>
            </w:r>
          </w:p>
        </w:tc>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National Provider Identifier</w:t>
            </w:r>
          </w:p>
        </w:tc>
        <w:tc>
          <w:tcPr>
            <w:tcW w:w="4898" w:type="dxa"/>
            <w:shd w:val="clear" w:color="auto" w:fill="auto"/>
          </w:tcPr>
          <w:p w:rsidR="000745AE" w:rsidRPr="00955E86" w:rsidRDefault="000745AE" w:rsidP="00F279F3">
            <w:pPr>
              <w:spacing w:after="0"/>
              <w:rPr>
                <w:rFonts w:ascii="Arial Narrow" w:hAnsi="Arial Narrow"/>
                <w:color w:val="000000"/>
              </w:rPr>
            </w:pPr>
            <w:r w:rsidRPr="00955E86">
              <w:rPr>
                <w:rFonts w:ascii="Arial Narrow" w:hAnsi="Arial Narrow"/>
                <w:color w:val="000000"/>
              </w:rPr>
              <w:t>An NPI is a unique 10-digit identification number issued to health care providers in the United States by Centers for Medicare &amp; Medicaid Services. Covered health care providers and all health plans and health care clearinghouses must use the NPI in the administrative and financial transactions adopted under Health Insurance Portability and Accountability Act.</w:t>
            </w:r>
          </w:p>
        </w:tc>
      </w:tr>
      <w:tr w:rsidR="000745AE" w:rsidRPr="00955E86" w:rsidTr="00F279F3">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PDF</w:t>
            </w:r>
          </w:p>
        </w:tc>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Portable Document Format</w:t>
            </w:r>
          </w:p>
        </w:tc>
        <w:tc>
          <w:tcPr>
            <w:tcW w:w="4898" w:type="dxa"/>
            <w:shd w:val="clear" w:color="auto" w:fill="auto"/>
          </w:tcPr>
          <w:p w:rsidR="000745AE" w:rsidRPr="00955E86" w:rsidRDefault="000745AE" w:rsidP="00F279F3">
            <w:pPr>
              <w:spacing w:after="0"/>
              <w:rPr>
                <w:rFonts w:ascii="Arial Narrow" w:hAnsi="Arial Narrow"/>
                <w:color w:val="000000"/>
              </w:rPr>
            </w:pPr>
            <w:r w:rsidRPr="00955E86">
              <w:rPr>
                <w:rFonts w:ascii="Arial Narrow" w:hAnsi="Arial Narrow"/>
                <w:color w:val="000000"/>
              </w:rPr>
              <w:t>A file format used to represent documents in a manner independent of application software, hardware, and operating system.</w:t>
            </w:r>
          </w:p>
        </w:tc>
      </w:tr>
      <w:tr w:rsidR="000745AE" w:rsidRPr="00955E86" w:rsidTr="00F279F3">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PHI</w:t>
            </w:r>
          </w:p>
        </w:tc>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Personal Health Information</w:t>
            </w:r>
          </w:p>
        </w:tc>
        <w:tc>
          <w:tcPr>
            <w:tcW w:w="4898" w:type="dxa"/>
            <w:shd w:val="clear" w:color="auto" w:fill="auto"/>
          </w:tcPr>
          <w:p w:rsidR="000745AE" w:rsidRPr="00955E86" w:rsidRDefault="000745AE" w:rsidP="00F279F3">
            <w:pPr>
              <w:spacing w:after="0"/>
              <w:rPr>
                <w:rFonts w:ascii="Arial Narrow" w:hAnsi="Arial Narrow"/>
                <w:color w:val="000000"/>
              </w:rPr>
            </w:pPr>
            <w:r w:rsidRPr="00955E86">
              <w:rPr>
                <w:rFonts w:ascii="Arial Narrow" w:hAnsi="Arial Narrow"/>
                <w:color w:val="000000"/>
              </w:rPr>
              <w:t>Personal health information (PHI), also referred to as protected health information, generally refers to demographic information, medical history, test and laboratory results, insurance information and other data that is collected by a health care professional to identify an individual and determine appropriate care.</w:t>
            </w:r>
          </w:p>
        </w:tc>
      </w:tr>
      <w:tr w:rsidR="000745AE" w:rsidRPr="00955E86" w:rsidTr="00F279F3">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PII</w:t>
            </w:r>
          </w:p>
        </w:tc>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Personally Identifiable Information</w:t>
            </w:r>
          </w:p>
        </w:tc>
        <w:tc>
          <w:tcPr>
            <w:tcW w:w="4898" w:type="dxa"/>
            <w:shd w:val="clear" w:color="auto" w:fill="auto"/>
          </w:tcPr>
          <w:p w:rsidR="000745AE" w:rsidRPr="00955E86" w:rsidRDefault="000745AE" w:rsidP="00F279F3">
            <w:pPr>
              <w:spacing w:after="0"/>
              <w:rPr>
                <w:rFonts w:ascii="Arial Narrow" w:hAnsi="Arial Narrow"/>
                <w:color w:val="000000"/>
              </w:rPr>
            </w:pPr>
            <w:r w:rsidRPr="00955E86">
              <w:rPr>
                <w:rFonts w:ascii="Arial Narrow" w:hAnsi="Arial Narrow"/>
                <w:color w:val="000000"/>
              </w:rPr>
              <w:t>PII is information that identifies or describes an individual, including but not limited to name, address, telephone number, social security number, credit card number, and personal characteristics that make the individual’s identity easily discoverable.</w:t>
            </w:r>
          </w:p>
        </w:tc>
      </w:tr>
      <w:tr w:rsidR="000745AE" w:rsidRPr="00955E86" w:rsidTr="00F279F3">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PQRS</w:t>
            </w:r>
          </w:p>
        </w:tc>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Physician Quality Reporting System</w:t>
            </w:r>
          </w:p>
        </w:tc>
        <w:tc>
          <w:tcPr>
            <w:tcW w:w="4898" w:type="dxa"/>
            <w:shd w:val="clear" w:color="auto" w:fill="auto"/>
          </w:tcPr>
          <w:p w:rsidR="000745AE" w:rsidRPr="00955E86" w:rsidRDefault="000745AE" w:rsidP="00F279F3">
            <w:pPr>
              <w:spacing w:after="0"/>
              <w:rPr>
                <w:rFonts w:ascii="Arial Narrow" w:hAnsi="Arial Narrow"/>
                <w:color w:val="000000"/>
              </w:rPr>
            </w:pPr>
            <w:r w:rsidRPr="00955E86">
              <w:rPr>
                <w:rFonts w:ascii="Arial Narrow" w:hAnsi="Arial Narrow"/>
                <w:color w:val="000000"/>
              </w:rPr>
              <w:t>PQRS is a reporting program that uses a combination of incentive payments and payment adjustments to promote reporting of quality information by eligible professionals (EPs).</w:t>
            </w:r>
          </w:p>
        </w:tc>
      </w:tr>
      <w:tr w:rsidR="000745AE" w:rsidRPr="00955E86" w:rsidTr="00F279F3">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SOR</w:t>
            </w:r>
          </w:p>
        </w:tc>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System of Record</w:t>
            </w:r>
          </w:p>
        </w:tc>
        <w:tc>
          <w:tcPr>
            <w:tcW w:w="4898" w:type="dxa"/>
            <w:shd w:val="clear" w:color="auto" w:fill="auto"/>
          </w:tcPr>
          <w:p w:rsidR="000745AE" w:rsidRPr="00955E86" w:rsidRDefault="000745AE" w:rsidP="00F279F3">
            <w:pPr>
              <w:spacing w:after="0"/>
              <w:rPr>
                <w:rFonts w:ascii="Arial Narrow" w:hAnsi="Arial Narrow"/>
                <w:color w:val="000000"/>
              </w:rPr>
            </w:pPr>
            <w:r w:rsidRPr="00955E86">
              <w:rPr>
                <w:rFonts w:ascii="Arial Narrow" w:hAnsi="Arial Narrow"/>
                <w:color w:val="000000"/>
              </w:rPr>
              <w:t>An information storage system that is the authoritative data source for a given data element or piece of information.</w:t>
            </w:r>
          </w:p>
        </w:tc>
      </w:tr>
      <w:tr w:rsidR="000745AE" w:rsidRPr="00955E86" w:rsidTr="00F279F3">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SR</w:t>
            </w:r>
          </w:p>
        </w:tc>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Service Request</w:t>
            </w:r>
          </w:p>
        </w:tc>
        <w:tc>
          <w:tcPr>
            <w:tcW w:w="4898" w:type="dxa"/>
            <w:shd w:val="clear" w:color="auto" w:fill="auto"/>
          </w:tcPr>
          <w:p w:rsidR="000745AE" w:rsidRPr="00955E86" w:rsidRDefault="000745AE" w:rsidP="00F279F3">
            <w:pPr>
              <w:spacing w:after="0"/>
              <w:rPr>
                <w:rFonts w:ascii="Arial Narrow" w:hAnsi="Arial Narrow"/>
                <w:color w:val="000000"/>
              </w:rPr>
            </w:pPr>
            <w:r w:rsidRPr="00955E86">
              <w:rPr>
                <w:rFonts w:ascii="Arial Narrow" w:hAnsi="Arial Narrow"/>
                <w:color w:val="000000"/>
              </w:rPr>
              <w:t>An SR is used within CMS to initiate work.</w:t>
            </w:r>
          </w:p>
        </w:tc>
      </w:tr>
      <w:tr w:rsidR="000745AE" w:rsidRPr="00955E86" w:rsidTr="00F279F3">
        <w:trPr>
          <w:trHeight w:val="903"/>
        </w:trPr>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TIN</w:t>
            </w:r>
          </w:p>
        </w:tc>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Taxpayer Identification Number</w:t>
            </w:r>
          </w:p>
        </w:tc>
        <w:tc>
          <w:tcPr>
            <w:tcW w:w="4898" w:type="dxa"/>
            <w:shd w:val="clear" w:color="auto" w:fill="auto"/>
          </w:tcPr>
          <w:p w:rsidR="000745AE" w:rsidRPr="00955E86" w:rsidRDefault="000745AE" w:rsidP="00F279F3">
            <w:pPr>
              <w:spacing w:after="0"/>
              <w:rPr>
                <w:rFonts w:ascii="Arial Narrow" w:hAnsi="Arial Narrow"/>
                <w:color w:val="000000"/>
              </w:rPr>
            </w:pPr>
            <w:r w:rsidRPr="00955E86">
              <w:rPr>
                <w:rFonts w:ascii="Arial Narrow" w:hAnsi="Arial Narrow"/>
                <w:color w:val="000000"/>
              </w:rPr>
              <w:t>A TIN identifies entities for tax-related purposes such as filing tax returns, or other actions such as opening a bank account.</w:t>
            </w:r>
          </w:p>
        </w:tc>
      </w:tr>
      <w:tr w:rsidR="000745AE" w:rsidRPr="00955E86" w:rsidTr="00F279F3">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VPN</w:t>
            </w:r>
          </w:p>
        </w:tc>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Virtual Private Network</w:t>
            </w:r>
          </w:p>
        </w:tc>
        <w:tc>
          <w:tcPr>
            <w:tcW w:w="4898" w:type="dxa"/>
            <w:shd w:val="clear" w:color="auto" w:fill="auto"/>
          </w:tcPr>
          <w:p w:rsidR="000745AE" w:rsidRPr="00955E86" w:rsidRDefault="000745AE" w:rsidP="00F279F3">
            <w:pPr>
              <w:spacing w:after="0"/>
              <w:rPr>
                <w:rFonts w:ascii="Arial Narrow" w:hAnsi="Arial Narrow"/>
                <w:color w:val="000000"/>
              </w:rPr>
            </w:pPr>
            <w:r w:rsidRPr="00955E86">
              <w:rPr>
                <w:rFonts w:ascii="Arial Narrow" w:hAnsi="Arial Narrow"/>
                <w:color w:val="000000"/>
              </w:rPr>
              <w:t>A VPN is a network set up for use by a limited number of individuals, such as employees of a company, operating over a large area. The network typically uses encryption to keep information secure.</w:t>
            </w:r>
          </w:p>
        </w:tc>
      </w:tr>
      <w:tr w:rsidR="000745AE" w:rsidRPr="00955E86" w:rsidTr="00F279F3">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XML</w:t>
            </w:r>
          </w:p>
        </w:tc>
        <w:tc>
          <w:tcPr>
            <w:tcW w:w="2224" w:type="dxa"/>
          </w:tcPr>
          <w:p w:rsidR="000745AE" w:rsidRPr="00955E86" w:rsidRDefault="000745AE" w:rsidP="00F279F3">
            <w:pPr>
              <w:spacing w:after="0"/>
              <w:rPr>
                <w:rFonts w:ascii="Arial Narrow" w:hAnsi="Arial Narrow"/>
                <w:color w:val="000000"/>
              </w:rPr>
            </w:pPr>
            <w:r w:rsidRPr="00955E86">
              <w:rPr>
                <w:rFonts w:ascii="Arial Narrow" w:hAnsi="Arial Narrow"/>
                <w:color w:val="000000"/>
              </w:rPr>
              <w:t>Extensible Markup Language</w:t>
            </w:r>
          </w:p>
        </w:tc>
        <w:tc>
          <w:tcPr>
            <w:tcW w:w="4898" w:type="dxa"/>
            <w:shd w:val="clear" w:color="auto" w:fill="auto"/>
          </w:tcPr>
          <w:p w:rsidR="000745AE" w:rsidRPr="00955E86" w:rsidRDefault="000745AE" w:rsidP="00F279F3">
            <w:pPr>
              <w:spacing w:after="0"/>
              <w:rPr>
                <w:rFonts w:ascii="Arial Narrow" w:hAnsi="Arial Narrow"/>
                <w:color w:val="000000"/>
              </w:rPr>
            </w:pPr>
            <w:r w:rsidRPr="00955E86">
              <w:rPr>
                <w:rFonts w:ascii="Arial Narrow" w:hAnsi="Arial Narrow"/>
                <w:color w:val="000000"/>
              </w:rPr>
              <w:t>XML is a set of rules for encoding documents in a machine-readable format.</w:t>
            </w:r>
          </w:p>
        </w:tc>
      </w:tr>
    </w:tbl>
    <w:p w:rsidR="00637AAA" w:rsidRDefault="00637AAA" w:rsidP="000745AE">
      <w:pPr>
        <w:pStyle w:val="Caption"/>
        <w:rPr>
          <w:sz w:val="36"/>
        </w:rPr>
      </w:pPr>
      <w:bookmarkStart w:id="54" w:name="_Toc303785281"/>
      <w:bookmarkStart w:id="55" w:name="_Toc321844583"/>
      <w:bookmarkStart w:id="56" w:name="_Toc510936889"/>
      <w:bookmarkEnd w:id="25"/>
      <w:r w:rsidRPr="007F46D2">
        <w:t xml:space="preserve">Table </w:t>
      </w:r>
      <w:r w:rsidR="000745AE">
        <w:t>x</w:t>
      </w:r>
      <w:r w:rsidRPr="007F46D2">
        <w:t>:</w:t>
      </w:r>
      <w:r w:rsidR="00964403">
        <w:t xml:space="preserve"> </w:t>
      </w:r>
      <w:r>
        <w:t>Acronyms</w:t>
      </w:r>
      <w:bookmarkEnd w:id="54"/>
      <w:bookmarkEnd w:id="55"/>
    </w:p>
    <w:p w:rsidR="001D5C02" w:rsidRDefault="001D5C02" w:rsidP="00C33198">
      <w:pPr>
        <w:pStyle w:val="BackMatterHeading"/>
      </w:pPr>
      <w:bookmarkStart w:id="57" w:name="_Toc380842692"/>
      <w:r w:rsidRPr="001D5C02">
        <w:t>Glossary</w:t>
      </w:r>
      <w:bookmarkEnd w:id="57"/>
    </w:p>
    <w:p w:rsidR="000745AE" w:rsidRPr="000745AE" w:rsidRDefault="000745AE" w:rsidP="000745AE">
      <w:r>
        <w:t>See Acronyms above</w:t>
      </w:r>
    </w:p>
    <w:p w:rsidR="008F03D1" w:rsidRDefault="00AE45C0" w:rsidP="00C33198">
      <w:pPr>
        <w:pStyle w:val="BackMatterHeading"/>
      </w:pPr>
      <w:bookmarkStart w:id="58" w:name="_Toc380842693"/>
      <w:bookmarkEnd w:id="56"/>
      <w:r>
        <w:t>Referenced Documents</w:t>
      </w:r>
      <w:bookmarkEnd w:id="58"/>
    </w:p>
    <w:p w:rsidR="00FF6734" w:rsidRPr="000745AE" w:rsidRDefault="000745AE" w:rsidP="000745AE">
      <w:pPr>
        <w:pStyle w:val="Caption"/>
        <w:keepNext/>
        <w:jc w:val="left"/>
        <w:rPr>
          <w:rFonts w:ascii="Times New Roman" w:hAnsi="Times New Roman"/>
          <w:b w:val="0"/>
          <w:sz w:val="22"/>
          <w:szCs w:val="22"/>
        </w:rPr>
      </w:pPr>
      <w:r w:rsidRPr="000745AE">
        <w:rPr>
          <w:rFonts w:ascii="Times New Roman" w:hAnsi="Times New Roman"/>
          <w:b w:val="0"/>
          <w:sz w:val="22"/>
          <w:szCs w:val="22"/>
        </w:rPr>
        <w:t>Not Applicable</w:t>
      </w:r>
    </w:p>
    <w:p w:rsidR="00FF6734" w:rsidRDefault="00FF6734" w:rsidP="00FF6734">
      <w:pPr>
        <w:rPr>
          <w:i/>
          <w:color w:val="0000FF"/>
        </w:rPr>
      </w:pPr>
    </w:p>
    <w:p w:rsidR="00FF6734" w:rsidRPr="00FF6734" w:rsidRDefault="00FF6734" w:rsidP="00FF6734"/>
    <w:p w:rsidR="00FF6734" w:rsidRDefault="00FF6734">
      <w:pPr>
        <w:spacing w:before="0" w:after="0"/>
        <w:rPr>
          <w:rFonts w:ascii="Arial Narrow" w:hAnsi="Arial Narrow"/>
          <w:b/>
          <w:sz w:val="36"/>
        </w:rPr>
      </w:pPr>
      <w:bookmarkStart w:id="59" w:name="_Toc278187081"/>
      <w:bookmarkStart w:id="60" w:name="_Toc278189217"/>
      <w:r>
        <w:br w:type="page"/>
      </w:r>
    </w:p>
    <w:p w:rsidR="005112C8" w:rsidRDefault="005112C8" w:rsidP="00C33198">
      <w:pPr>
        <w:pStyle w:val="BackMatterHeading"/>
      </w:pPr>
      <w:bookmarkStart w:id="61" w:name="_Toc380842694"/>
      <w:r w:rsidRPr="000E5004">
        <w:t>Record of Changes</w:t>
      </w:r>
      <w:bookmarkEnd w:id="59"/>
      <w:bookmarkEnd w:id="60"/>
      <w:bookmarkEnd w:id="61"/>
    </w:p>
    <w:p w:rsidR="005B3AF8" w:rsidRPr="005B3AF8" w:rsidRDefault="005B3AF8" w:rsidP="005B3AF8">
      <w:pPr>
        <w:pStyle w:val="InfoBlue"/>
        <w:spacing w:after="360"/>
        <w:ind w:left="0"/>
        <w:jc w:val="left"/>
        <w:rPr>
          <w:rFonts w:ascii="Arial" w:hAnsi="Arial" w:cs="Arial"/>
          <w:sz w:val="22"/>
          <w:szCs w:val="22"/>
        </w:rPr>
      </w:pPr>
      <w:r>
        <w:rPr>
          <w:rFonts w:ascii="Arial" w:hAnsi="Arial" w:cs="Arial"/>
          <w:sz w:val="22"/>
          <w:szCs w:val="22"/>
        </w:rPr>
        <w:t xml:space="preserve">Instructions: </w:t>
      </w:r>
      <w:r w:rsidRPr="005B3AF8">
        <w:rPr>
          <w:rFonts w:ascii="Arial" w:hAnsi="Arial" w:cs="Arial"/>
          <w:sz w:val="22"/>
          <w:szCs w:val="22"/>
        </w:rPr>
        <w:t xml:space="preserve">Use the table below to record information regarding changes made </w:t>
      </w:r>
      <w:r w:rsidR="006B34D0">
        <w:rPr>
          <w:rFonts w:ascii="Arial" w:hAnsi="Arial" w:cs="Arial"/>
          <w:sz w:val="22"/>
          <w:szCs w:val="22"/>
        </w:rPr>
        <w:t>to the document over time.</w:t>
      </w:r>
    </w:p>
    <w:tbl>
      <w:tblPr>
        <w:tblW w:w="4927"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Pr>
      <w:tblGrid>
        <w:gridCol w:w="1077"/>
        <w:gridCol w:w="1257"/>
        <w:gridCol w:w="1985"/>
        <w:gridCol w:w="5131"/>
      </w:tblGrid>
      <w:tr w:rsidR="00907566" w:rsidRPr="000E5004" w:rsidTr="00924B8E">
        <w:trPr>
          <w:tblHeader/>
        </w:trPr>
        <w:tc>
          <w:tcPr>
            <w:tcW w:w="570" w:type="pct"/>
            <w:tcBorders>
              <w:top w:val="single" w:sz="4" w:space="0" w:color="000000"/>
              <w:left w:val="single" w:sz="4" w:space="0" w:color="000000"/>
              <w:bottom w:val="single" w:sz="4" w:space="0" w:color="auto"/>
              <w:right w:val="single" w:sz="4" w:space="0" w:color="FFFFFF"/>
            </w:tcBorders>
            <w:shd w:val="clear" w:color="auto" w:fill="1F497D" w:themeFill="text2"/>
            <w:vAlign w:val="center"/>
          </w:tcPr>
          <w:p w:rsidR="00907566" w:rsidRPr="00956C5C" w:rsidRDefault="00907566" w:rsidP="00E72C59">
            <w:pPr>
              <w:pStyle w:val="TableColumnHeading"/>
            </w:pPr>
            <w:r w:rsidRPr="00956C5C">
              <w:t>Version</w:t>
            </w:r>
          </w:p>
          <w:p w:rsidR="00907566" w:rsidRPr="00956C5C" w:rsidRDefault="00907566" w:rsidP="00E72C59">
            <w:pPr>
              <w:pStyle w:val="TableColumnHeading"/>
            </w:pPr>
            <w:bookmarkStart w:id="62" w:name="Title_RecordOfChanges"/>
            <w:bookmarkEnd w:id="62"/>
            <w:r w:rsidRPr="00956C5C">
              <w:t>Number</w:t>
            </w:r>
          </w:p>
        </w:tc>
        <w:tc>
          <w:tcPr>
            <w:tcW w:w="665" w:type="pct"/>
            <w:tcBorders>
              <w:top w:val="single" w:sz="4" w:space="0" w:color="000000"/>
              <w:left w:val="single" w:sz="4" w:space="0" w:color="FFFFFF"/>
              <w:bottom w:val="single" w:sz="4" w:space="0" w:color="auto"/>
              <w:right w:val="single" w:sz="4" w:space="0" w:color="FFFFFF"/>
            </w:tcBorders>
            <w:shd w:val="clear" w:color="auto" w:fill="1F497D" w:themeFill="text2"/>
            <w:vAlign w:val="center"/>
          </w:tcPr>
          <w:p w:rsidR="00907566" w:rsidRPr="00956C5C" w:rsidRDefault="00907566" w:rsidP="00E72C59">
            <w:pPr>
              <w:pStyle w:val="TableColumnHeading"/>
            </w:pPr>
            <w:r w:rsidRPr="00956C5C">
              <w:t>Date</w:t>
            </w:r>
            <w:bookmarkStart w:id="63" w:name="ColumnTitle_RecordOfChanges"/>
            <w:bookmarkEnd w:id="63"/>
          </w:p>
        </w:tc>
        <w:tc>
          <w:tcPr>
            <w:tcW w:w="1050" w:type="pct"/>
            <w:tcBorders>
              <w:top w:val="single" w:sz="4" w:space="0" w:color="000000"/>
              <w:left w:val="single" w:sz="4" w:space="0" w:color="FFFFFF"/>
              <w:bottom w:val="single" w:sz="4" w:space="0" w:color="auto"/>
              <w:right w:val="single" w:sz="4" w:space="0" w:color="FFFFFF"/>
            </w:tcBorders>
            <w:shd w:val="clear" w:color="auto" w:fill="1F497D" w:themeFill="text2"/>
            <w:vAlign w:val="center"/>
          </w:tcPr>
          <w:p w:rsidR="00907566" w:rsidRPr="00A3688F" w:rsidRDefault="00907566" w:rsidP="00E72C59">
            <w:pPr>
              <w:pStyle w:val="TableColumnHeading"/>
            </w:pPr>
            <w:r>
              <w:t>Author</w:t>
            </w:r>
            <w:r w:rsidRPr="00956C5C">
              <w:t>/</w:t>
            </w:r>
            <w:r w:rsidRPr="00A3688F">
              <w:t>Owner</w:t>
            </w:r>
          </w:p>
        </w:tc>
        <w:tc>
          <w:tcPr>
            <w:tcW w:w="2715" w:type="pct"/>
            <w:tcBorders>
              <w:top w:val="single" w:sz="4" w:space="0" w:color="000000"/>
              <w:left w:val="single" w:sz="4" w:space="0" w:color="FFFFFF"/>
              <w:bottom w:val="single" w:sz="4" w:space="0" w:color="auto"/>
              <w:right w:val="single" w:sz="4" w:space="0" w:color="FFFFFF"/>
            </w:tcBorders>
            <w:shd w:val="clear" w:color="auto" w:fill="1F497D" w:themeFill="text2"/>
            <w:vAlign w:val="center"/>
          </w:tcPr>
          <w:p w:rsidR="00907566" w:rsidRPr="00956C5C" w:rsidRDefault="00907566" w:rsidP="00E72C59">
            <w:pPr>
              <w:pStyle w:val="TableColumnHeading"/>
            </w:pPr>
            <w:r w:rsidRPr="00956C5C">
              <w:t>Description of Change</w:t>
            </w:r>
          </w:p>
        </w:tc>
      </w:tr>
      <w:tr w:rsidR="00907566" w:rsidTr="00FD2B58">
        <w:trPr>
          <w:cantSplit/>
        </w:trPr>
        <w:tc>
          <w:tcPr>
            <w:tcW w:w="570" w:type="pct"/>
            <w:tcBorders>
              <w:top w:val="single" w:sz="4" w:space="0" w:color="auto"/>
              <w:left w:val="single" w:sz="4" w:space="0" w:color="000000"/>
              <w:bottom w:val="single" w:sz="4" w:space="0" w:color="000000"/>
              <w:right w:val="single" w:sz="4" w:space="0" w:color="000000"/>
            </w:tcBorders>
            <w:shd w:val="clear" w:color="000080" w:fill="FFFFFF"/>
          </w:tcPr>
          <w:p w:rsidR="00907566" w:rsidRPr="00382C5C" w:rsidRDefault="00907566" w:rsidP="00382C5C">
            <w:permStart w:id="1649417636" w:edGrp="everyone" w:colFirst="0" w:colLast="0"/>
            <w:permStart w:id="222187565" w:edGrp="everyone" w:colFirst="1" w:colLast="1"/>
            <w:permStart w:id="16265569" w:edGrp="everyone" w:colFirst="2" w:colLast="2"/>
            <w:permStart w:id="1841321732" w:edGrp="everyone" w:colFirst="3" w:colLast="3"/>
          </w:p>
        </w:tc>
        <w:tc>
          <w:tcPr>
            <w:tcW w:w="665" w:type="pct"/>
            <w:tcBorders>
              <w:top w:val="single" w:sz="4" w:space="0" w:color="auto"/>
              <w:left w:val="single" w:sz="4" w:space="0" w:color="000000"/>
              <w:bottom w:val="single" w:sz="4" w:space="0" w:color="000000"/>
              <w:right w:val="single" w:sz="4" w:space="0" w:color="000000"/>
            </w:tcBorders>
            <w:shd w:val="clear" w:color="000080" w:fill="FFFFFF"/>
          </w:tcPr>
          <w:p w:rsidR="00907566" w:rsidRPr="00382C5C" w:rsidRDefault="00907566" w:rsidP="00382C5C"/>
        </w:tc>
        <w:tc>
          <w:tcPr>
            <w:tcW w:w="1050" w:type="pct"/>
            <w:tcBorders>
              <w:top w:val="single" w:sz="4" w:space="0" w:color="auto"/>
              <w:left w:val="single" w:sz="4" w:space="0" w:color="000000"/>
              <w:bottom w:val="single" w:sz="4" w:space="0" w:color="000000"/>
              <w:right w:val="single" w:sz="4" w:space="0" w:color="000000"/>
            </w:tcBorders>
            <w:shd w:val="clear" w:color="000080" w:fill="FFFFFF"/>
          </w:tcPr>
          <w:p w:rsidR="00907566" w:rsidRPr="00382C5C" w:rsidRDefault="00907566" w:rsidP="00382C5C"/>
        </w:tc>
        <w:tc>
          <w:tcPr>
            <w:tcW w:w="2715" w:type="pct"/>
            <w:tcBorders>
              <w:top w:val="single" w:sz="4" w:space="0" w:color="auto"/>
              <w:left w:val="single" w:sz="4" w:space="0" w:color="000000"/>
              <w:bottom w:val="single" w:sz="4" w:space="0" w:color="000000"/>
              <w:right w:val="single" w:sz="4" w:space="0" w:color="000000"/>
            </w:tcBorders>
            <w:shd w:val="clear" w:color="000080" w:fill="FFFFFF"/>
          </w:tcPr>
          <w:p w:rsidR="00907566" w:rsidRPr="00382C5C" w:rsidRDefault="00907566" w:rsidP="00382C5C"/>
        </w:tc>
      </w:tr>
      <w:tr w:rsidR="00FD2B58" w:rsidTr="00FD2B58">
        <w:trPr>
          <w:cantSplit/>
        </w:trPr>
        <w:tc>
          <w:tcPr>
            <w:tcW w:w="570" w:type="pct"/>
            <w:tcBorders>
              <w:top w:val="single" w:sz="4" w:space="0" w:color="000000"/>
              <w:left w:val="single" w:sz="4" w:space="0" w:color="000000"/>
              <w:bottom w:val="single" w:sz="4" w:space="0" w:color="000000"/>
              <w:right w:val="single" w:sz="4" w:space="0" w:color="000000"/>
            </w:tcBorders>
            <w:shd w:val="clear" w:color="000080" w:fill="FFFFFF"/>
          </w:tcPr>
          <w:p w:rsidR="00FD2B58" w:rsidRPr="00382C5C" w:rsidRDefault="00FD2B58" w:rsidP="00301418">
            <w:permStart w:id="2001740538" w:edGrp="everyone" w:colFirst="0" w:colLast="0"/>
            <w:permStart w:id="149488462" w:edGrp="everyone" w:colFirst="1" w:colLast="1"/>
            <w:permStart w:id="1192038465" w:edGrp="everyone" w:colFirst="2" w:colLast="2"/>
            <w:permStart w:id="1162112772" w:edGrp="everyone" w:colFirst="3" w:colLast="3"/>
            <w:permEnd w:id="1649417636"/>
            <w:permEnd w:id="222187565"/>
            <w:permEnd w:id="16265569"/>
            <w:permEnd w:id="1841321732"/>
          </w:p>
        </w:tc>
        <w:tc>
          <w:tcPr>
            <w:tcW w:w="665" w:type="pct"/>
            <w:tcBorders>
              <w:top w:val="single" w:sz="4" w:space="0" w:color="000000"/>
              <w:left w:val="single" w:sz="4" w:space="0" w:color="000000"/>
              <w:bottom w:val="single" w:sz="4" w:space="0" w:color="000000"/>
              <w:right w:val="single" w:sz="4" w:space="0" w:color="000000"/>
            </w:tcBorders>
            <w:shd w:val="clear" w:color="000080" w:fill="FFFFFF"/>
          </w:tcPr>
          <w:p w:rsidR="00FD2B58" w:rsidRPr="00382C5C" w:rsidRDefault="00FD2B58" w:rsidP="00301418"/>
        </w:tc>
        <w:tc>
          <w:tcPr>
            <w:tcW w:w="1050" w:type="pct"/>
            <w:tcBorders>
              <w:top w:val="single" w:sz="4" w:space="0" w:color="000000"/>
              <w:left w:val="single" w:sz="4" w:space="0" w:color="000000"/>
              <w:bottom w:val="single" w:sz="4" w:space="0" w:color="000000"/>
              <w:right w:val="single" w:sz="4" w:space="0" w:color="000000"/>
            </w:tcBorders>
            <w:shd w:val="clear" w:color="000080" w:fill="FFFFFF"/>
          </w:tcPr>
          <w:p w:rsidR="00FD2B58" w:rsidRPr="00382C5C" w:rsidRDefault="00FD2B58" w:rsidP="00301418"/>
        </w:tc>
        <w:tc>
          <w:tcPr>
            <w:tcW w:w="2715" w:type="pct"/>
            <w:tcBorders>
              <w:top w:val="single" w:sz="4" w:space="0" w:color="000000"/>
              <w:left w:val="single" w:sz="4" w:space="0" w:color="000000"/>
              <w:bottom w:val="single" w:sz="4" w:space="0" w:color="000000"/>
              <w:right w:val="single" w:sz="4" w:space="0" w:color="000000"/>
            </w:tcBorders>
            <w:shd w:val="clear" w:color="000080" w:fill="FFFFFF"/>
          </w:tcPr>
          <w:p w:rsidR="00FD2B58" w:rsidRPr="00382C5C" w:rsidRDefault="00FD2B58" w:rsidP="00301418"/>
        </w:tc>
      </w:tr>
      <w:tr w:rsidR="00FD2B58" w:rsidTr="00FD2B58">
        <w:trPr>
          <w:cantSplit/>
        </w:trPr>
        <w:tc>
          <w:tcPr>
            <w:tcW w:w="570" w:type="pct"/>
            <w:tcBorders>
              <w:top w:val="single" w:sz="4" w:space="0" w:color="000000"/>
              <w:left w:val="single" w:sz="4" w:space="0" w:color="000000"/>
              <w:bottom w:val="single" w:sz="4" w:space="0" w:color="000000"/>
              <w:right w:val="single" w:sz="4" w:space="0" w:color="000000"/>
            </w:tcBorders>
            <w:shd w:val="clear" w:color="000080" w:fill="FFFFFF"/>
          </w:tcPr>
          <w:p w:rsidR="00FD2B58" w:rsidRPr="00382C5C" w:rsidRDefault="00FD2B58" w:rsidP="00301418">
            <w:permStart w:id="216203610" w:edGrp="everyone" w:colFirst="0" w:colLast="0"/>
            <w:permStart w:id="166593098" w:edGrp="everyone" w:colFirst="1" w:colLast="1"/>
            <w:permStart w:id="61416623" w:edGrp="everyone" w:colFirst="2" w:colLast="2"/>
            <w:permStart w:id="330961927" w:edGrp="everyone" w:colFirst="3" w:colLast="3"/>
            <w:permEnd w:id="2001740538"/>
            <w:permEnd w:id="149488462"/>
            <w:permEnd w:id="1192038465"/>
            <w:permEnd w:id="1162112772"/>
          </w:p>
        </w:tc>
        <w:tc>
          <w:tcPr>
            <w:tcW w:w="665" w:type="pct"/>
            <w:tcBorders>
              <w:top w:val="single" w:sz="4" w:space="0" w:color="000000"/>
              <w:left w:val="single" w:sz="4" w:space="0" w:color="000000"/>
              <w:bottom w:val="single" w:sz="4" w:space="0" w:color="000000"/>
              <w:right w:val="single" w:sz="4" w:space="0" w:color="000000"/>
            </w:tcBorders>
            <w:shd w:val="clear" w:color="000080" w:fill="FFFFFF"/>
          </w:tcPr>
          <w:p w:rsidR="00FD2B58" w:rsidRPr="00382C5C" w:rsidRDefault="00FD2B58" w:rsidP="00301418"/>
        </w:tc>
        <w:tc>
          <w:tcPr>
            <w:tcW w:w="1050" w:type="pct"/>
            <w:tcBorders>
              <w:top w:val="single" w:sz="4" w:space="0" w:color="000000"/>
              <w:left w:val="single" w:sz="4" w:space="0" w:color="000000"/>
              <w:bottom w:val="single" w:sz="4" w:space="0" w:color="000000"/>
              <w:right w:val="single" w:sz="4" w:space="0" w:color="000000"/>
            </w:tcBorders>
            <w:shd w:val="clear" w:color="000080" w:fill="FFFFFF"/>
          </w:tcPr>
          <w:p w:rsidR="00FD2B58" w:rsidRPr="00382C5C" w:rsidRDefault="00FD2B58" w:rsidP="00301418"/>
        </w:tc>
        <w:tc>
          <w:tcPr>
            <w:tcW w:w="2715" w:type="pct"/>
            <w:tcBorders>
              <w:top w:val="single" w:sz="4" w:space="0" w:color="000000"/>
              <w:left w:val="single" w:sz="4" w:space="0" w:color="000000"/>
              <w:bottom w:val="single" w:sz="4" w:space="0" w:color="000000"/>
              <w:right w:val="single" w:sz="4" w:space="0" w:color="000000"/>
            </w:tcBorders>
            <w:shd w:val="clear" w:color="000080" w:fill="FFFFFF"/>
          </w:tcPr>
          <w:p w:rsidR="00FD2B58" w:rsidRPr="00382C5C" w:rsidRDefault="00FD2B58" w:rsidP="00301418"/>
        </w:tc>
      </w:tr>
      <w:tr w:rsidR="00FD2B58" w:rsidTr="00FD2B58">
        <w:trPr>
          <w:cantSplit/>
        </w:trPr>
        <w:tc>
          <w:tcPr>
            <w:tcW w:w="570" w:type="pct"/>
            <w:tcBorders>
              <w:top w:val="single" w:sz="4" w:space="0" w:color="000000"/>
              <w:left w:val="single" w:sz="4" w:space="0" w:color="000000"/>
              <w:bottom w:val="single" w:sz="4" w:space="0" w:color="000000"/>
              <w:right w:val="single" w:sz="4" w:space="0" w:color="000000"/>
            </w:tcBorders>
            <w:shd w:val="clear" w:color="000080" w:fill="FFFFFF"/>
          </w:tcPr>
          <w:p w:rsidR="00FD2B58" w:rsidRPr="00382C5C" w:rsidRDefault="00FD2B58" w:rsidP="00301418">
            <w:permStart w:id="514460052" w:edGrp="everyone" w:colFirst="0" w:colLast="0"/>
            <w:permStart w:id="441915517" w:edGrp="everyone" w:colFirst="1" w:colLast="1"/>
            <w:permStart w:id="1506162409" w:edGrp="everyone" w:colFirst="2" w:colLast="2"/>
            <w:permStart w:id="1621249117" w:edGrp="everyone" w:colFirst="3" w:colLast="3"/>
            <w:permEnd w:id="216203610"/>
            <w:permEnd w:id="166593098"/>
            <w:permEnd w:id="61416623"/>
            <w:permEnd w:id="330961927"/>
          </w:p>
        </w:tc>
        <w:tc>
          <w:tcPr>
            <w:tcW w:w="665" w:type="pct"/>
            <w:tcBorders>
              <w:top w:val="single" w:sz="4" w:space="0" w:color="000000"/>
              <w:left w:val="single" w:sz="4" w:space="0" w:color="000000"/>
              <w:bottom w:val="single" w:sz="4" w:space="0" w:color="000000"/>
              <w:right w:val="single" w:sz="4" w:space="0" w:color="000000"/>
            </w:tcBorders>
            <w:shd w:val="clear" w:color="000080" w:fill="FFFFFF"/>
          </w:tcPr>
          <w:p w:rsidR="00FD2B58" w:rsidRPr="00382C5C" w:rsidRDefault="00FD2B58" w:rsidP="00301418"/>
        </w:tc>
        <w:tc>
          <w:tcPr>
            <w:tcW w:w="1050" w:type="pct"/>
            <w:tcBorders>
              <w:top w:val="single" w:sz="4" w:space="0" w:color="000000"/>
              <w:left w:val="single" w:sz="4" w:space="0" w:color="000000"/>
              <w:bottom w:val="single" w:sz="4" w:space="0" w:color="000000"/>
              <w:right w:val="single" w:sz="4" w:space="0" w:color="000000"/>
            </w:tcBorders>
            <w:shd w:val="clear" w:color="000080" w:fill="FFFFFF"/>
          </w:tcPr>
          <w:p w:rsidR="00FD2B58" w:rsidRPr="00382C5C" w:rsidRDefault="00FD2B58" w:rsidP="00301418"/>
        </w:tc>
        <w:tc>
          <w:tcPr>
            <w:tcW w:w="2715" w:type="pct"/>
            <w:tcBorders>
              <w:top w:val="single" w:sz="4" w:space="0" w:color="000000"/>
              <w:left w:val="single" w:sz="4" w:space="0" w:color="000000"/>
              <w:bottom w:val="single" w:sz="4" w:space="0" w:color="000000"/>
              <w:right w:val="single" w:sz="4" w:space="0" w:color="000000"/>
            </w:tcBorders>
            <w:shd w:val="clear" w:color="000080" w:fill="FFFFFF"/>
          </w:tcPr>
          <w:p w:rsidR="00FD2B58" w:rsidRPr="00382C5C" w:rsidRDefault="00FD2B58" w:rsidP="00301418"/>
        </w:tc>
      </w:tr>
      <w:tr w:rsidR="00FD2B58" w:rsidTr="00FD2B58">
        <w:trPr>
          <w:cantSplit/>
        </w:trPr>
        <w:tc>
          <w:tcPr>
            <w:tcW w:w="570" w:type="pct"/>
            <w:tcBorders>
              <w:top w:val="single" w:sz="4" w:space="0" w:color="000000"/>
              <w:left w:val="single" w:sz="4" w:space="0" w:color="000000"/>
              <w:bottom w:val="single" w:sz="4" w:space="0" w:color="000000"/>
              <w:right w:val="single" w:sz="4" w:space="0" w:color="000000"/>
            </w:tcBorders>
            <w:shd w:val="clear" w:color="000080" w:fill="FFFFFF"/>
          </w:tcPr>
          <w:p w:rsidR="00FD2B58" w:rsidRPr="00382C5C" w:rsidRDefault="00FD2B58" w:rsidP="00301418">
            <w:permStart w:id="910782539" w:edGrp="everyone" w:colFirst="0" w:colLast="0"/>
            <w:permStart w:id="1028212294" w:edGrp="everyone" w:colFirst="1" w:colLast="1"/>
            <w:permStart w:id="757163469" w:edGrp="everyone" w:colFirst="2" w:colLast="2"/>
            <w:permStart w:id="283409353" w:edGrp="everyone" w:colFirst="3" w:colLast="3"/>
            <w:permEnd w:id="514460052"/>
            <w:permEnd w:id="441915517"/>
            <w:permEnd w:id="1506162409"/>
            <w:permEnd w:id="1621249117"/>
          </w:p>
        </w:tc>
        <w:tc>
          <w:tcPr>
            <w:tcW w:w="665" w:type="pct"/>
            <w:tcBorders>
              <w:top w:val="single" w:sz="4" w:space="0" w:color="000000"/>
              <w:left w:val="single" w:sz="4" w:space="0" w:color="000000"/>
              <w:bottom w:val="single" w:sz="4" w:space="0" w:color="000000"/>
              <w:right w:val="single" w:sz="4" w:space="0" w:color="000000"/>
            </w:tcBorders>
            <w:shd w:val="clear" w:color="000080" w:fill="FFFFFF"/>
          </w:tcPr>
          <w:p w:rsidR="00FD2B58" w:rsidRPr="00382C5C" w:rsidRDefault="00FD2B58" w:rsidP="00301418"/>
        </w:tc>
        <w:tc>
          <w:tcPr>
            <w:tcW w:w="1050" w:type="pct"/>
            <w:tcBorders>
              <w:top w:val="single" w:sz="4" w:space="0" w:color="000000"/>
              <w:left w:val="single" w:sz="4" w:space="0" w:color="000000"/>
              <w:bottom w:val="single" w:sz="4" w:space="0" w:color="000000"/>
              <w:right w:val="single" w:sz="4" w:space="0" w:color="000000"/>
            </w:tcBorders>
            <w:shd w:val="clear" w:color="000080" w:fill="FFFFFF"/>
          </w:tcPr>
          <w:p w:rsidR="00FD2B58" w:rsidRPr="00382C5C" w:rsidRDefault="00FD2B58" w:rsidP="00301418"/>
        </w:tc>
        <w:tc>
          <w:tcPr>
            <w:tcW w:w="2715" w:type="pct"/>
            <w:tcBorders>
              <w:top w:val="single" w:sz="4" w:space="0" w:color="000000"/>
              <w:left w:val="single" w:sz="4" w:space="0" w:color="000000"/>
              <w:bottom w:val="single" w:sz="4" w:space="0" w:color="000000"/>
              <w:right w:val="single" w:sz="4" w:space="0" w:color="000000"/>
            </w:tcBorders>
            <w:shd w:val="clear" w:color="000080" w:fill="FFFFFF"/>
          </w:tcPr>
          <w:p w:rsidR="00FD2B58" w:rsidRPr="00382C5C" w:rsidRDefault="00FD2B58" w:rsidP="00301418"/>
        </w:tc>
      </w:tr>
      <w:tr w:rsidR="00FD2B58" w:rsidTr="00FD2B58">
        <w:trPr>
          <w:cantSplit/>
        </w:trPr>
        <w:tc>
          <w:tcPr>
            <w:tcW w:w="570" w:type="pct"/>
            <w:tcBorders>
              <w:top w:val="single" w:sz="4" w:space="0" w:color="000000"/>
              <w:left w:val="single" w:sz="4" w:space="0" w:color="000000"/>
              <w:bottom w:val="single" w:sz="4" w:space="0" w:color="000000"/>
              <w:right w:val="single" w:sz="4" w:space="0" w:color="000000"/>
            </w:tcBorders>
            <w:shd w:val="clear" w:color="000080" w:fill="FFFFFF"/>
          </w:tcPr>
          <w:p w:rsidR="00FD2B58" w:rsidRPr="00382C5C" w:rsidRDefault="00FD2B58" w:rsidP="00301418">
            <w:permStart w:id="415442776" w:edGrp="everyone" w:colFirst="0" w:colLast="0"/>
            <w:permStart w:id="1413560071" w:edGrp="everyone" w:colFirst="1" w:colLast="1"/>
            <w:permStart w:id="472646035" w:edGrp="everyone" w:colFirst="2" w:colLast="2"/>
            <w:permStart w:id="702153014" w:edGrp="everyone" w:colFirst="3" w:colLast="3"/>
            <w:permEnd w:id="910782539"/>
            <w:permEnd w:id="1028212294"/>
            <w:permEnd w:id="757163469"/>
            <w:permEnd w:id="283409353"/>
          </w:p>
        </w:tc>
        <w:tc>
          <w:tcPr>
            <w:tcW w:w="665" w:type="pct"/>
            <w:tcBorders>
              <w:top w:val="single" w:sz="4" w:space="0" w:color="000000"/>
              <w:left w:val="single" w:sz="4" w:space="0" w:color="000000"/>
              <w:bottom w:val="single" w:sz="4" w:space="0" w:color="000000"/>
              <w:right w:val="single" w:sz="4" w:space="0" w:color="000000"/>
            </w:tcBorders>
            <w:shd w:val="clear" w:color="000080" w:fill="FFFFFF"/>
          </w:tcPr>
          <w:p w:rsidR="00FD2B58" w:rsidRPr="00382C5C" w:rsidRDefault="00FD2B58" w:rsidP="00301418"/>
        </w:tc>
        <w:tc>
          <w:tcPr>
            <w:tcW w:w="1050" w:type="pct"/>
            <w:tcBorders>
              <w:top w:val="single" w:sz="4" w:space="0" w:color="000000"/>
              <w:left w:val="single" w:sz="4" w:space="0" w:color="000000"/>
              <w:bottom w:val="single" w:sz="4" w:space="0" w:color="000000"/>
              <w:right w:val="single" w:sz="4" w:space="0" w:color="000000"/>
            </w:tcBorders>
            <w:shd w:val="clear" w:color="000080" w:fill="FFFFFF"/>
          </w:tcPr>
          <w:p w:rsidR="00FD2B58" w:rsidRPr="00382C5C" w:rsidRDefault="00FD2B58" w:rsidP="00301418"/>
        </w:tc>
        <w:tc>
          <w:tcPr>
            <w:tcW w:w="2715" w:type="pct"/>
            <w:tcBorders>
              <w:top w:val="single" w:sz="4" w:space="0" w:color="000000"/>
              <w:left w:val="single" w:sz="4" w:space="0" w:color="000000"/>
              <w:bottom w:val="single" w:sz="4" w:space="0" w:color="000000"/>
              <w:right w:val="single" w:sz="4" w:space="0" w:color="000000"/>
            </w:tcBorders>
            <w:shd w:val="clear" w:color="000080" w:fill="FFFFFF"/>
          </w:tcPr>
          <w:p w:rsidR="00FD2B58" w:rsidRPr="00382C5C" w:rsidRDefault="00FD2B58" w:rsidP="00301418"/>
        </w:tc>
      </w:tr>
      <w:tr w:rsidR="00907566" w:rsidTr="00FD2B58">
        <w:trPr>
          <w:cantSplit/>
        </w:trPr>
        <w:tc>
          <w:tcPr>
            <w:tcW w:w="570" w:type="pct"/>
            <w:tcBorders>
              <w:top w:val="single" w:sz="4" w:space="0" w:color="000000"/>
              <w:left w:val="single" w:sz="4" w:space="0" w:color="000000"/>
              <w:bottom w:val="single" w:sz="4" w:space="0" w:color="000000"/>
              <w:right w:val="single" w:sz="4" w:space="0" w:color="000000"/>
            </w:tcBorders>
            <w:shd w:val="clear" w:color="000080" w:fill="FFFFFF"/>
          </w:tcPr>
          <w:p w:rsidR="00907566" w:rsidRPr="00382C5C" w:rsidRDefault="00907566" w:rsidP="00382C5C">
            <w:permStart w:id="1820545402" w:edGrp="everyone" w:colFirst="0" w:colLast="0"/>
            <w:permStart w:id="2028348491" w:edGrp="everyone" w:colFirst="1" w:colLast="1"/>
            <w:permStart w:id="1829921073" w:edGrp="everyone" w:colFirst="2" w:colLast="2"/>
            <w:permStart w:id="1578502680" w:edGrp="everyone" w:colFirst="3" w:colLast="3"/>
            <w:permEnd w:id="415442776"/>
            <w:permEnd w:id="1413560071"/>
            <w:permEnd w:id="472646035"/>
            <w:permEnd w:id="702153014"/>
          </w:p>
        </w:tc>
        <w:tc>
          <w:tcPr>
            <w:tcW w:w="665" w:type="pct"/>
            <w:tcBorders>
              <w:top w:val="single" w:sz="4" w:space="0" w:color="000000"/>
              <w:left w:val="single" w:sz="4" w:space="0" w:color="000000"/>
              <w:bottom w:val="single" w:sz="4" w:space="0" w:color="000000"/>
              <w:right w:val="single" w:sz="4" w:space="0" w:color="000000"/>
            </w:tcBorders>
            <w:shd w:val="clear" w:color="000080" w:fill="FFFFFF"/>
          </w:tcPr>
          <w:p w:rsidR="00907566" w:rsidRPr="00382C5C" w:rsidRDefault="00907566" w:rsidP="00382C5C"/>
        </w:tc>
        <w:tc>
          <w:tcPr>
            <w:tcW w:w="1050" w:type="pct"/>
            <w:tcBorders>
              <w:top w:val="single" w:sz="4" w:space="0" w:color="000000"/>
              <w:left w:val="single" w:sz="4" w:space="0" w:color="000000"/>
              <w:bottom w:val="single" w:sz="4" w:space="0" w:color="000000"/>
              <w:right w:val="single" w:sz="4" w:space="0" w:color="000000"/>
            </w:tcBorders>
            <w:shd w:val="clear" w:color="000080" w:fill="FFFFFF"/>
          </w:tcPr>
          <w:p w:rsidR="00907566" w:rsidRPr="00382C5C" w:rsidRDefault="00907566" w:rsidP="00382C5C"/>
        </w:tc>
        <w:tc>
          <w:tcPr>
            <w:tcW w:w="2715" w:type="pct"/>
            <w:tcBorders>
              <w:top w:val="single" w:sz="4" w:space="0" w:color="000000"/>
              <w:left w:val="single" w:sz="4" w:space="0" w:color="000000"/>
              <w:bottom w:val="single" w:sz="4" w:space="0" w:color="000000"/>
              <w:right w:val="single" w:sz="4" w:space="0" w:color="000000"/>
            </w:tcBorders>
            <w:shd w:val="clear" w:color="000080" w:fill="FFFFFF"/>
          </w:tcPr>
          <w:p w:rsidR="00907566" w:rsidRPr="00382C5C" w:rsidRDefault="00907566" w:rsidP="00382C5C"/>
        </w:tc>
      </w:tr>
      <w:tr w:rsidR="00907566" w:rsidTr="00FD2B58">
        <w:trPr>
          <w:cantSplit/>
        </w:trPr>
        <w:tc>
          <w:tcPr>
            <w:tcW w:w="570" w:type="pct"/>
            <w:tcBorders>
              <w:top w:val="single" w:sz="4" w:space="0" w:color="000000"/>
              <w:left w:val="single" w:sz="4" w:space="0" w:color="000000"/>
              <w:bottom w:val="single" w:sz="4" w:space="0" w:color="000000"/>
              <w:right w:val="single" w:sz="4" w:space="0" w:color="000000"/>
            </w:tcBorders>
            <w:shd w:val="clear" w:color="000080" w:fill="FFFFFF"/>
          </w:tcPr>
          <w:p w:rsidR="00907566" w:rsidRPr="00382C5C" w:rsidRDefault="00907566" w:rsidP="00382C5C">
            <w:permStart w:id="1896103585" w:edGrp="everyone" w:colFirst="0" w:colLast="0"/>
            <w:permStart w:id="1021445941" w:edGrp="everyone" w:colFirst="1" w:colLast="1"/>
            <w:permStart w:id="1296330944" w:edGrp="everyone" w:colFirst="2" w:colLast="2"/>
            <w:permStart w:id="1903779578" w:edGrp="everyone" w:colFirst="3" w:colLast="3"/>
            <w:permEnd w:id="1820545402"/>
            <w:permEnd w:id="2028348491"/>
            <w:permEnd w:id="1829921073"/>
            <w:permEnd w:id="1578502680"/>
          </w:p>
        </w:tc>
        <w:tc>
          <w:tcPr>
            <w:tcW w:w="665" w:type="pct"/>
            <w:tcBorders>
              <w:top w:val="single" w:sz="4" w:space="0" w:color="000000"/>
              <w:left w:val="single" w:sz="4" w:space="0" w:color="000000"/>
              <w:bottom w:val="single" w:sz="4" w:space="0" w:color="000000"/>
              <w:right w:val="single" w:sz="4" w:space="0" w:color="000000"/>
            </w:tcBorders>
            <w:shd w:val="clear" w:color="000080" w:fill="FFFFFF"/>
          </w:tcPr>
          <w:p w:rsidR="00907566" w:rsidRPr="00382C5C" w:rsidRDefault="00907566" w:rsidP="00382C5C"/>
        </w:tc>
        <w:tc>
          <w:tcPr>
            <w:tcW w:w="1050" w:type="pct"/>
            <w:tcBorders>
              <w:top w:val="single" w:sz="4" w:space="0" w:color="000000"/>
              <w:left w:val="single" w:sz="4" w:space="0" w:color="000000"/>
              <w:bottom w:val="single" w:sz="4" w:space="0" w:color="000000"/>
              <w:right w:val="single" w:sz="4" w:space="0" w:color="000000"/>
            </w:tcBorders>
            <w:shd w:val="clear" w:color="000080" w:fill="FFFFFF"/>
          </w:tcPr>
          <w:p w:rsidR="00907566" w:rsidRPr="00382C5C" w:rsidRDefault="00907566" w:rsidP="00382C5C"/>
        </w:tc>
        <w:tc>
          <w:tcPr>
            <w:tcW w:w="2715" w:type="pct"/>
            <w:tcBorders>
              <w:top w:val="single" w:sz="4" w:space="0" w:color="000000"/>
              <w:left w:val="single" w:sz="4" w:space="0" w:color="000000"/>
              <w:bottom w:val="single" w:sz="4" w:space="0" w:color="000000"/>
              <w:right w:val="single" w:sz="4" w:space="0" w:color="000000"/>
            </w:tcBorders>
            <w:shd w:val="clear" w:color="000080" w:fill="FFFFFF"/>
          </w:tcPr>
          <w:p w:rsidR="00907566" w:rsidRPr="00382C5C" w:rsidRDefault="00907566" w:rsidP="00382C5C"/>
        </w:tc>
      </w:tr>
      <w:tr w:rsidR="00907566" w:rsidTr="00FD2B58">
        <w:trPr>
          <w:cantSplit/>
        </w:trPr>
        <w:tc>
          <w:tcPr>
            <w:tcW w:w="570" w:type="pct"/>
            <w:tcBorders>
              <w:top w:val="single" w:sz="4" w:space="0" w:color="000000"/>
              <w:left w:val="single" w:sz="4" w:space="0" w:color="000000"/>
              <w:bottom w:val="single" w:sz="4" w:space="0" w:color="000000"/>
              <w:right w:val="single" w:sz="4" w:space="0" w:color="000000"/>
            </w:tcBorders>
            <w:shd w:val="clear" w:color="000080" w:fill="FFFFFF"/>
          </w:tcPr>
          <w:p w:rsidR="00907566" w:rsidRPr="00382C5C" w:rsidRDefault="00907566" w:rsidP="00382C5C">
            <w:permStart w:id="28707293" w:edGrp="everyone" w:colFirst="0" w:colLast="0"/>
            <w:permStart w:id="1606243786" w:edGrp="everyone" w:colFirst="1" w:colLast="1"/>
            <w:permStart w:id="1004151254" w:edGrp="everyone" w:colFirst="2" w:colLast="2"/>
            <w:permStart w:id="201220769" w:edGrp="everyone" w:colFirst="3" w:colLast="3"/>
            <w:permEnd w:id="1896103585"/>
            <w:permEnd w:id="1021445941"/>
            <w:permEnd w:id="1296330944"/>
            <w:permEnd w:id="1903779578"/>
          </w:p>
        </w:tc>
        <w:tc>
          <w:tcPr>
            <w:tcW w:w="665" w:type="pct"/>
            <w:tcBorders>
              <w:top w:val="single" w:sz="4" w:space="0" w:color="000000"/>
              <w:left w:val="single" w:sz="4" w:space="0" w:color="000000"/>
              <w:bottom w:val="single" w:sz="4" w:space="0" w:color="000000"/>
              <w:right w:val="single" w:sz="4" w:space="0" w:color="000000"/>
            </w:tcBorders>
            <w:shd w:val="clear" w:color="000080" w:fill="FFFFFF"/>
          </w:tcPr>
          <w:p w:rsidR="00907566" w:rsidRPr="00382C5C" w:rsidRDefault="00907566" w:rsidP="00382C5C"/>
        </w:tc>
        <w:tc>
          <w:tcPr>
            <w:tcW w:w="1050" w:type="pct"/>
            <w:tcBorders>
              <w:top w:val="single" w:sz="4" w:space="0" w:color="000000"/>
              <w:left w:val="single" w:sz="4" w:space="0" w:color="000000"/>
              <w:bottom w:val="single" w:sz="4" w:space="0" w:color="000000"/>
              <w:right w:val="single" w:sz="4" w:space="0" w:color="000000"/>
            </w:tcBorders>
            <w:shd w:val="clear" w:color="000080" w:fill="FFFFFF"/>
          </w:tcPr>
          <w:p w:rsidR="00907566" w:rsidRPr="00382C5C" w:rsidRDefault="00907566" w:rsidP="00382C5C"/>
        </w:tc>
        <w:tc>
          <w:tcPr>
            <w:tcW w:w="2715" w:type="pct"/>
            <w:tcBorders>
              <w:top w:val="single" w:sz="4" w:space="0" w:color="000000"/>
              <w:left w:val="single" w:sz="4" w:space="0" w:color="000000"/>
              <w:bottom w:val="single" w:sz="4" w:space="0" w:color="000000"/>
              <w:right w:val="single" w:sz="4" w:space="0" w:color="000000"/>
            </w:tcBorders>
            <w:shd w:val="clear" w:color="000080" w:fill="FFFFFF"/>
          </w:tcPr>
          <w:p w:rsidR="00907566" w:rsidRPr="00382C5C" w:rsidRDefault="00907566" w:rsidP="00382C5C"/>
        </w:tc>
      </w:tr>
      <w:tr w:rsidR="00907566" w:rsidTr="00FD2B58">
        <w:trPr>
          <w:cantSplit/>
        </w:trPr>
        <w:tc>
          <w:tcPr>
            <w:tcW w:w="570" w:type="pct"/>
            <w:tcBorders>
              <w:top w:val="single" w:sz="4" w:space="0" w:color="000000"/>
              <w:left w:val="single" w:sz="4" w:space="0" w:color="000000"/>
              <w:bottom w:val="single" w:sz="4" w:space="0" w:color="000000"/>
              <w:right w:val="single" w:sz="4" w:space="0" w:color="000000"/>
            </w:tcBorders>
            <w:shd w:val="clear" w:color="000080" w:fill="FFFFFF"/>
          </w:tcPr>
          <w:p w:rsidR="00907566" w:rsidRPr="00382C5C" w:rsidRDefault="00907566" w:rsidP="00382C5C">
            <w:permStart w:id="582830332" w:edGrp="everyone" w:colFirst="0" w:colLast="0"/>
            <w:permStart w:id="1135701614" w:edGrp="everyone" w:colFirst="1" w:colLast="1"/>
            <w:permStart w:id="714807414" w:edGrp="everyone" w:colFirst="2" w:colLast="2"/>
            <w:permStart w:id="1553870439" w:edGrp="everyone" w:colFirst="3" w:colLast="3"/>
            <w:permEnd w:id="28707293"/>
            <w:permEnd w:id="1606243786"/>
            <w:permEnd w:id="1004151254"/>
            <w:permEnd w:id="201220769"/>
          </w:p>
        </w:tc>
        <w:tc>
          <w:tcPr>
            <w:tcW w:w="665" w:type="pct"/>
            <w:tcBorders>
              <w:top w:val="single" w:sz="4" w:space="0" w:color="000000"/>
              <w:left w:val="single" w:sz="4" w:space="0" w:color="000000"/>
              <w:bottom w:val="single" w:sz="4" w:space="0" w:color="000000"/>
              <w:right w:val="single" w:sz="4" w:space="0" w:color="000000"/>
            </w:tcBorders>
            <w:shd w:val="clear" w:color="000080" w:fill="FFFFFF"/>
          </w:tcPr>
          <w:p w:rsidR="00907566" w:rsidRPr="00382C5C" w:rsidRDefault="00907566" w:rsidP="00382C5C"/>
        </w:tc>
        <w:tc>
          <w:tcPr>
            <w:tcW w:w="1050" w:type="pct"/>
            <w:tcBorders>
              <w:top w:val="single" w:sz="4" w:space="0" w:color="000000"/>
              <w:left w:val="single" w:sz="4" w:space="0" w:color="000000"/>
              <w:bottom w:val="single" w:sz="4" w:space="0" w:color="000000"/>
              <w:right w:val="single" w:sz="4" w:space="0" w:color="000000"/>
            </w:tcBorders>
            <w:shd w:val="clear" w:color="000080" w:fill="FFFFFF"/>
          </w:tcPr>
          <w:p w:rsidR="00907566" w:rsidRPr="00382C5C" w:rsidRDefault="00907566" w:rsidP="00382C5C"/>
        </w:tc>
        <w:tc>
          <w:tcPr>
            <w:tcW w:w="2715" w:type="pct"/>
            <w:tcBorders>
              <w:top w:val="single" w:sz="4" w:space="0" w:color="000000"/>
              <w:left w:val="single" w:sz="4" w:space="0" w:color="000000"/>
              <w:bottom w:val="single" w:sz="4" w:space="0" w:color="000000"/>
              <w:right w:val="single" w:sz="4" w:space="0" w:color="000000"/>
            </w:tcBorders>
            <w:shd w:val="clear" w:color="000080" w:fill="FFFFFF"/>
          </w:tcPr>
          <w:p w:rsidR="00907566" w:rsidRPr="00382C5C" w:rsidRDefault="00907566" w:rsidP="00382C5C"/>
        </w:tc>
      </w:tr>
      <w:tr w:rsidR="00907566" w:rsidTr="00FD2B58">
        <w:trPr>
          <w:cantSplit/>
        </w:trPr>
        <w:tc>
          <w:tcPr>
            <w:tcW w:w="570" w:type="pct"/>
            <w:tcBorders>
              <w:top w:val="single" w:sz="4" w:space="0" w:color="000000"/>
              <w:left w:val="single" w:sz="4" w:space="0" w:color="000000"/>
              <w:bottom w:val="single" w:sz="4" w:space="0" w:color="000000"/>
              <w:right w:val="single" w:sz="4" w:space="0" w:color="000000"/>
            </w:tcBorders>
            <w:shd w:val="clear" w:color="000080" w:fill="FFFFFF"/>
          </w:tcPr>
          <w:p w:rsidR="00907566" w:rsidRPr="00382C5C" w:rsidRDefault="00907566" w:rsidP="00382C5C">
            <w:permStart w:id="1247959267" w:edGrp="everyone" w:colFirst="0" w:colLast="0"/>
            <w:permStart w:id="1278434358" w:edGrp="everyone" w:colFirst="1" w:colLast="1"/>
            <w:permStart w:id="1322061379" w:edGrp="everyone" w:colFirst="2" w:colLast="2"/>
            <w:permStart w:id="1300848935" w:edGrp="everyone" w:colFirst="3" w:colLast="3"/>
            <w:permEnd w:id="582830332"/>
            <w:permEnd w:id="1135701614"/>
            <w:permEnd w:id="714807414"/>
            <w:permEnd w:id="1553870439"/>
          </w:p>
        </w:tc>
        <w:tc>
          <w:tcPr>
            <w:tcW w:w="665" w:type="pct"/>
            <w:tcBorders>
              <w:top w:val="single" w:sz="4" w:space="0" w:color="000000"/>
              <w:left w:val="single" w:sz="4" w:space="0" w:color="000000"/>
              <w:bottom w:val="single" w:sz="4" w:space="0" w:color="000000"/>
              <w:right w:val="single" w:sz="4" w:space="0" w:color="000000"/>
            </w:tcBorders>
            <w:shd w:val="clear" w:color="000080" w:fill="FFFFFF"/>
          </w:tcPr>
          <w:p w:rsidR="00907566" w:rsidRPr="00382C5C" w:rsidRDefault="00907566" w:rsidP="00382C5C"/>
        </w:tc>
        <w:tc>
          <w:tcPr>
            <w:tcW w:w="1050" w:type="pct"/>
            <w:tcBorders>
              <w:top w:val="single" w:sz="4" w:space="0" w:color="000000"/>
              <w:left w:val="single" w:sz="4" w:space="0" w:color="000000"/>
              <w:bottom w:val="single" w:sz="4" w:space="0" w:color="000000"/>
              <w:right w:val="single" w:sz="4" w:space="0" w:color="000000"/>
            </w:tcBorders>
            <w:shd w:val="clear" w:color="000080" w:fill="FFFFFF"/>
          </w:tcPr>
          <w:p w:rsidR="00907566" w:rsidRPr="00382C5C" w:rsidRDefault="00907566" w:rsidP="00382C5C"/>
        </w:tc>
        <w:tc>
          <w:tcPr>
            <w:tcW w:w="2715" w:type="pct"/>
            <w:tcBorders>
              <w:top w:val="single" w:sz="4" w:space="0" w:color="000000"/>
              <w:left w:val="single" w:sz="4" w:space="0" w:color="000000"/>
              <w:bottom w:val="single" w:sz="4" w:space="0" w:color="000000"/>
              <w:right w:val="single" w:sz="4" w:space="0" w:color="000000"/>
            </w:tcBorders>
            <w:shd w:val="clear" w:color="000080" w:fill="FFFFFF"/>
          </w:tcPr>
          <w:p w:rsidR="00907566" w:rsidRPr="00382C5C" w:rsidRDefault="00907566" w:rsidP="00382C5C"/>
        </w:tc>
      </w:tr>
      <w:tr w:rsidR="00907566" w:rsidTr="00FD2B58">
        <w:trPr>
          <w:cantSplit/>
        </w:trPr>
        <w:tc>
          <w:tcPr>
            <w:tcW w:w="570" w:type="pct"/>
            <w:tcBorders>
              <w:top w:val="single" w:sz="4" w:space="0" w:color="000000"/>
              <w:left w:val="single" w:sz="4" w:space="0" w:color="000000"/>
              <w:bottom w:val="single" w:sz="4" w:space="0" w:color="000000"/>
              <w:right w:val="single" w:sz="4" w:space="0" w:color="000000"/>
            </w:tcBorders>
            <w:shd w:val="clear" w:color="000080" w:fill="FFFFFF"/>
          </w:tcPr>
          <w:p w:rsidR="00907566" w:rsidRPr="00382C5C" w:rsidRDefault="00907566" w:rsidP="00382C5C">
            <w:permStart w:id="1904030859" w:edGrp="everyone" w:colFirst="0" w:colLast="0"/>
            <w:permStart w:id="1386683071" w:edGrp="everyone" w:colFirst="1" w:colLast="1"/>
            <w:permStart w:id="1059727954" w:edGrp="everyone" w:colFirst="2" w:colLast="2"/>
            <w:permStart w:id="1940742153" w:edGrp="everyone" w:colFirst="3" w:colLast="3"/>
            <w:permEnd w:id="1247959267"/>
            <w:permEnd w:id="1278434358"/>
            <w:permEnd w:id="1322061379"/>
            <w:permEnd w:id="1300848935"/>
          </w:p>
        </w:tc>
        <w:tc>
          <w:tcPr>
            <w:tcW w:w="665" w:type="pct"/>
            <w:tcBorders>
              <w:top w:val="single" w:sz="4" w:space="0" w:color="000000"/>
              <w:left w:val="single" w:sz="4" w:space="0" w:color="000000"/>
              <w:bottom w:val="single" w:sz="4" w:space="0" w:color="000000"/>
              <w:right w:val="single" w:sz="4" w:space="0" w:color="000000"/>
            </w:tcBorders>
            <w:shd w:val="clear" w:color="000080" w:fill="FFFFFF"/>
          </w:tcPr>
          <w:p w:rsidR="00907566" w:rsidRPr="00382C5C" w:rsidRDefault="00907566" w:rsidP="00382C5C"/>
        </w:tc>
        <w:tc>
          <w:tcPr>
            <w:tcW w:w="1050" w:type="pct"/>
            <w:tcBorders>
              <w:top w:val="single" w:sz="4" w:space="0" w:color="000000"/>
              <w:left w:val="single" w:sz="4" w:space="0" w:color="000000"/>
              <w:bottom w:val="single" w:sz="4" w:space="0" w:color="000000"/>
              <w:right w:val="single" w:sz="4" w:space="0" w:color="000000"/>
            </w:tcBorders>
            <w:shd w:val="clear" w:color="000080" w:fill="FFFFFF"/>
          </w:tcPr>
          <w:p w:rsidR="00907566" w:rsidRPr="00382C5C" w:rsidRDefault="00907566" w:rsidP="00382C5C"/>
        </w:tc>
        <w:tc>
          <w:tcPr>
            <w:tcW w:w="2715" w:type="pct"/>
            <w:tcBorders>
              <w:top w:val="single" w:sz="4" w:space="0" w:color="000000"/>
              <w:left w:val="single" w:sz="4" w:space="0" w:color="000000"/>
              <w:bottom w:val="single" w:sz="4" w:space="0" w:color="000000"/>
              <w:right w:val="single" w:sz="4" w:space="0" w:color="000000"/>
            </w:tcBorders>
            <w:shd w:val="clear" w:color="000080" w:fill="FFFFFF"/>
          </w:tcPr>
          <w:p w:rsidR="00907566" w:rsidRPr="00382C5C" w:rsidRDefault="00907566" w:rsidP="00382C5C"/>
        </w:tc>
      </w:tr>
    </w:tbl>
    <w:p w:rsidR="00EC0B41" w:rsidRPr="00FF6734" w:rsidRDefault="00EC0B41" w:rsidP="00EC0B41">
      <w:pPr>
        <w:pStyle w:val="Caption"/>
        <w:keepNext/>
        <w:rPr>
          <w:szCs w:val="24"/>
        </w:rPr>
      </w:pPr>
      <w:bookmarkStart w:id="64" w:name="_Toc303785284"/>
      <w:bookmarkStart w:id="65" w:name="_Toc321844586"/>
      <w:permEnd w:id="1904030859"/>
      <w:permEnd w:id="1386683071"/>
      <w:permEnd w:id="1059727954"/>
      <w:permEnd w:id="1940742153"/>
      <w:r w:rsidRPr="007F46D2">
        <w:rPr>
          <w:szCs w:val="24"/>
        </w:rPr>
        <w:t xml:space="preserve">Table </w:t>
      </w:r>
      <w:r w:rsidR="00E72C59">
        <w:rPr>
          <w:szCs w:val="24"/>
        </w:rPr>
        <w:t>5</w:t>
      </w:r>
      <w:r w:rsidRPr="007F46D2">
        <w:rPr>
          <w:szCs w:val="24"/>
        </w:rPr>
        <w:t>:</w:t>
      </w:r>
      <w:r w:rsidR="00964403">
        <w:rPr>
          <w:szCs w:val="24"/>
        </w:rPr>
        <w:t xml:space="preserve"> </w:t>
      </w:r>
      <w:r>
        <w:rPr>
          <w:szCs w:val="24"/>
        </w:rPr>
        <w:t>Record of Changes</w:t>
      </w:r>
      <w:bookmarkEnd w:id="64"/>
      <w:bookmarkEnd w:id="65"/>
    </w:p>
    <w:p w:rsidR="00EC0B41" w:rsidRDefault="00EC0B41">
      <w:pPr>
        <w:spacing w:before="0" w:after="0"/>
        <w:rPr>
          <w:sz w:val="20"/>
        </w:rPr>
      </w:pPr>
    </w:p>
    <w:p w:rsidR="00866F1C" w:rsidRDefault="00866F1C">
      <w:pPr>
        <w:spacing w:before="0" w:after="0"/>
        <w:rPr>
          <w:sz w:val="20"/>
        </w:rPr>
      </w:pPr>
      <w:r>
        <w:rPr>
          <w:sz w:val="20"/>
        </w:rPr>
        <w:br w:type="page"/>
      </w:r>
    </w:p>
    <w:p w:rsidR="00E67FB3" w:rsidRPr="000206D1" w:rsidRDefault="00E67FB3" w:rsidP="00C33198">
      <w:pPr>
        <w:pStyle w:val="BackMatterHeading"/>
      </w:pPr>
      <w:bookmarkStart w:id="66" w:name="_Toc380842695"/>
      <w:r>
        <w:t>Approvals</w:t>
      </w:r>
      <w:bookmarkEnd w:id="66"/>
    </w:p>
    <w:p w:rsidR="00E67FB3" w:rsidRPr="00F96891" w:rsidRDefault="00E67FB3" w:rsidP="00443DBB">
      <w:pPr>
        <w:pStyle w:val="InfoBlue"/>
        <w:spacing w:after="360"/>
        <w:ind w:left="0"/>
        <w:jc w:val="left"/>
        <w:rPr>
          <w:rFonts w:ascii="Arial" w:hAnsi="Arial" w:cs="Arial"/>
          <w:sz w:val="22"/>
          <w:szCs w:val="22"/>
        </w:rPr>
      </w:pPr>
      <w:r w:rsidRPr="00F96891">
        <w:rPr>
          <w:rFonts w:ascii="Arial" w:hAnsi="Arial" w:cs="Arial"/>
          <w:sz w:val="22"/>
          <w:szCs w:val="22"/>
        </w:rPr>
        <w:t xml:space="preserve">Instructions: Obtain signature approval of the final document from the delivering organization’s </w:t>
      </w:r>
      <w:r w:rsidR="00F96891">
        <w:rPr>
          <w:rFonts w:ascii="Arial" w:hAnsi="Arial" w:cs="Arial"/>
          <w:sz w:val="22"/>
          <w:szCs w:val="22"/>
        </w:rPr>
        <w:t xml:space="preserve">Approving Authority, </w:t>
      </w:r>
      <w:r w:rsidRPr="00F96891">
        <w:rPr>
          <w:rFonts w:ascii="Arial" w:hAnsi="Arial" w:cs="Arial"/>
          <w:sz w:val="22"/>
          <w:szCs w:val="22"/>
        </w:rPr>
        <w:t>the primary CMS recipient (i.e., generally the Government Task Leader (GTL)</w:t>
      </w:r>
      <w:r w:rsidR="00F96891">
        <w:rPr>
          <w:rFonts w:ascii="Arial" w:hAnsi="Arial" w:cs="Arial"/>
          <w:sz w:val="22"/>
          <w:szCs w:val="22"/>
        </w:rPr>
        <w:t>, and the Business Owner</w:t>
      </w:r>
      <w:r w:rsidRPr="00F96891">
        <w:rPr>
          <w:rFonts w:ascii="Arial" w:hAnsi="Arial" w:cs="Arial"/>
          <w:sz w:val="22"/>
          <w:szCs w:val="22"/>
        </w:rPr>
        <w:t>. Additional signatur</w:t>
      </w:r>
      <w:r w:rsidR="00170BB2">
        <w:rPr>
          <w:rFonts w:ascii="Arial" w:hAnsi="Arial" w:cs="Arial"/>
          <w:sz w:val="22"/>
          <w:szCs w:val="22"/>
        </w:rPr>
        <w:t>e lines may be added as needed.</w:t>
      </w:r>
    </w:p>
    <w:p w:rsidR="00671DE2" w:rsidRDefault="00E67FB3" w:rsidP="00454272">
      <w:pPr>
        <w:rPr>
          <w:color w:val="000000" w:themeColor="text1"/>
        </w:rPr>
      </w:pPr>
      <w:r w:rsidRPr="001853BE">
        <w:rPr>
          <w:color w:val="000000" w:themeColor="text1"/>
        </w:rPr>
        <w:t xml:space="preserve">The undersigned acknowledge that they have reviewed the </w:t>
      </w:r>
      <w:r w:rsidR="00A148E4">
        <w:rPr>
          <w:color w:val="000000" w:themeColor="text1"/>
        </w:rPr>
        <w:t>User M</w:t>
      </w:r>
      <w:r w:rsidR="00E72C59">
        <w:rPr>
          <w:color w:val="000000" w:themeColor="text1"/>
        </w:rPr>
        <w:t>anual</w:t>
      </w:r>
      <w:r w:rsidRPr="001853BE">
        <w:rPr>
          <w:color w:val="000000" w:themeColor="text1"/>
        </w:rPr>
        <w:t xml:space="preserve"> and agree with the information presented within </w:t>
      </w:r>
      <w:proofErr w:type="spellStart"/>
      <w:r w:rsidRPr="001853BE">
        <w:rPr>
          <w:color w:val="000000" w:themeColor="text1"/>
        </w:rPr>
        <w:t>t</w:t>
      </w:r>
      <w:r w:rsidR="00CF27F2">
        <w:rPr>
          <w:color w:val="000000" w:themeColor="text1"/>
        </w:rPr>
        <w:tab/>
      </w:r>
      <w:r w:rsidRPr="001853BE">
        <w:rPr>
          <w:color w:val="000000" w:themeColor="text1"/>
        </w:rPr>
        <w:t>his</w:t>
      </w:r>
      <w:proofErr w:type="spellEnd"/>
      <w:r w:rsidRPr="001853BE">
        <w:rPr>
          <w:color w:val="000000" w:themeColor="text1"/>
        </w:rPr>
        <w:t xml:space="preserve"> document. Changes to this </w:t>
      </w:r>
      <w:r w:rsidR="00A148E4">
        <w:rPr>
          <w:color w:val="000000" w:themeColor="text1"/>
        </w:rPr>
        <w:t>User M</w:t>
      </w:r>
      <w:r w:rsidR="00E72C59">
        <w:rPr>
          <w:color w:val="000000" w:themeColor="text1"/>
        </w:rPr>
        <w:t>anual</w:t>
      </w:r>
      <w:r w:rsidRPr="001853BE">
        <w:rPr>
          <w:color w:val="000000" w:themeColor="text1"/>
        </w:rPr>
        <w:t xml:space="preserve"> will be coordinated with, and approved by, the undersigned, or their designated representatives.</w:t>
      </w:r>
      <w:r w:rsidR="00CC61F3">
        <w:rPr>
          <w:color w:val="000000" w:themeColor="text1"/>
        </w:rPr>
        <w:tab/>
      </w:r>
      <w:r w:rsidR="00CF27F2">
        <w:rPr>
          <w:color w:val="000000" w:themeColor="text1"/>
        </w:rPr>
        <w:tab/>
      </w:r>
      <w:r w:rsidR="00CF27F2">
        <w:rPr>
          <w:color w:val="000000" w:themeColor="text1"/>
        </w:rPr>
        <w:tab/>
      </w:r>
    </w:p>
    <w:tbl>
      <w:tblPr>
        <w:tblW w:w="9360" w:type="dxa"/>
        <w:tblInd w:w="108" w:type="dxa"/>
        <w:tblLayout w:type="fixed"/>
        <w:tblLook w:val="01E0" w:firstRow="1" w:lastRow="1" w:firstColumn="1" w:lastColumn="1" w:noHBand="0" w:noVBand="0"/>
      </w:tblPr>
      <w:tblGrid>
        <w:gridCol w:w="1440"/>
        <w:gridCol w:w="5220"/>
        <w:gridCol w:w="900"/>
        <w:gridCol w:w="1800"/>
      </w:tblGrid>
      <w:tr w:rsidR="00E85B94" w:rsidRPr="00A533ED" w:rsidTr="008005FB">
        <w:tc>
          <w:tcPr>
            <w:tcW w:w="9360" w:type="dxa"/>
            <w:gridSpan w:val="4"/>
            <w:shd w:val="clear" w:color="auto" w:fill="auto"/>
          </w:tcPr>
          <w:p w:rsidR="00E85B94" w:rsidRDefault="00E85B94" w:rsidP="004B679A">
            <w:pPr>
              <w:spacing w:after="0"/>
            </w:pPr>
            <w:bookmarkStart w:id="67" w:name="Approval_Signatures"/>
            <w:r w:rsidRPr="00A2575F">
              <w:rPr>
                <w:color w:val="FFFFFF" w:themeColor="background1"/>
              </w:rPr>
              <w:t>Approval Signatures</w:t>
            </w:r>
          </w:p>
        </w:tc>
      </w:tr>
      <w:bookmarkEnd w:id="67"/>
      <w:tr w:rsidR="004A3029" w:rsidRPr="00A533ED" w:rsidTr="00CF27F2">
        <w:trPr>
          <w:trHeight w:val="360"/>
        </w:trPr>
        <w:tc>
          <w:tcPr>
            <w:tcW w:w="1440" w:type="dxa"/>
            <w:shd w:val="clear" w:color="auto" w:fill="auto"/>
          </w:tcPr>
          <w:p w:rsidR="004A3029" w:rsidRPr="00A533ED" w:rsidRDefault="004A3029" w:rsidP="00E85B94">
            <w:pPr>
              <w:spacing w:after="0"/>
            </w:pPr>
            <w:permStart w:id="1862825147" w:edGrp="everyone" w:colFirst="3" w:colLast="3"/>
            <w:permStart w:id="72247092" w:edGrp="everyone" w:colFirst="1" w:colLast="1"/>
            <w:r w:rsidRPr="00A533ED">
              <w:t>Signature:</w:t>
            </w:r>
          </w:p>
        </w:tc>
        <w:bookmarkStart w:id="68" w:name="Text2"/>
        <w:tc>
          <w:tcPr>
            <w:tcW w:w="5220" w:type="dxa"/>
            <w:shd w:val="clear" w:color="auto" w:fill="auto"/>
          </w:tcPr>
          <w:p w:rsidR="004A3029" w:rsidRPr="00301418" w:rsidRDefault="00301418" w:rsidP="004A3029">
            <w:pPr>
              <w:spacing w:after="0"/>
            </w:pPr>
            <w:r w:rsidRPr="00733A27">
              <w:rPr>
                <w:color w:val="FFFFFF" w:themeColor="background1"/>
              </w:rPr>
              <w:fldChar w:fldCharType="begin">
                <w:ffData>
                  <w:name w:val="Text2"/>
                  <w:enabled/>
                  <w:calcOnExit w:val="0"/>
                  <w:statusText w:type="text" w:val="Enter your signature"/>
                  <w:textInput>
                    <w:default w:val="Enter your signature"/>
                  </w:textInput>
                </w:ffData>
              </w:fldChar>
            </w:r>
            <w:r w:rsidRPr="00733A27">
              <w:rPr>
                <w:color w:val="FFFFFF" w:themeColor="background1"/>
              </w:rPr>
              <w:instrText xml:space="preserve"> FORMTEXT </w:instrText>
            </w:r>
            <w:r w:rsidRPr="00733A27">
              <w:rPr>
                <w:color w:val="FFFFFF" w:themeColor="background1"/>
              </w:rPr>
            </w:r>
            <w:r w:rsidRPr="00733A27">
              <w:rPr>
                <w:color w:val="FFFFFF" w:themeColor="background1"/>
              </w:rPr>
              <w:fldChar w:fldCharType="separate"/>
            </w:r>
            <w:r w:rsidRPr="00733A27">
              <w:rPr>
                <w:noProof/>
                <w:color w:val="FFFFFF" w:themeColor="background1"/>
              </w:rPr>
              <w:t>Enter your signature</w:t>
            </w:r>
            <w:r w:rsidRPr="00733A27">
              <w:rPr>
                <w:color w:val="FFFFFF" w:themeColor="background1"/>
              </w:rPr>
              <w:fldChar w:fldCharType="end"/>
            </w:r>
            <w:bookmarkEnd w:id="68"/>
            <w:r w:rsidR="004A3029" w:rsidRPr="00733A27">
              <w:rPr>
                <w:color w:val="FFFFFF" w:themeColor="background1"/>
              </w:rPr>
              <w:t xml:space="preserve">   </w:t>
            </w:r>
          </w:p>
        </w:tc>
        <w:tc>
          <w:tcPr>
            <w:tcW w:w="900" w:type="dxa"/>
            <w:shd w:val="clear" w:color="auto" w:fill="auto"/>
          </w:tcPr>
          <w:p w:rsidR="004A3029" w:rsidRPr="00A533ED" w:rsidRDefault="004A3029" w:rsidP="004A0ECE">
            <w:pPr>
              <w:spacing w:after="0"/>
            </w:pPr>
            <w:r w:rsidRPr="00A533ED">
              <w:t>Date:</w:t>
            </w:r>
          </w:p>
        </w:tc>
        <w:tc>
          <w:tcPr>
            <w:tcW w:w="1800" w:type="dxa"/>
            <w:shd w:val="clear" w:color="auto" w:fill="auto"/>
          </w:tcPr>
          <w:p w:rsidR="004A3029" w:rsidRPr="00301418" w:rsidRDefault="00301418" w:rsidP="00301418">
            <w:pPr>
              <w:spacing w:after="0"/>
            </w:pPr>
            <w:r w:rsidRPr="00733A27">
              <w:rPr>
                <w:color w:val="FFFFFF" w:themeColor="background1"/>
              </w:rPr>
              <w:fldChar w:fldCharType="begin">
                <w:ffData>
                  <w:name w:val=""/>
                  <w:enabled/>
                  <w:calcOnExit w:val="0"/>
                  <w:textInput>
                    <w:default w:val="Enter date"/>
                  </w:textInput>
                </w:ffData>
              </w:fldChar>
            </w:r>
            <w:r w:rsidRPr="00733A27">
              <w:rPr>
                <w:color w:val="FFFFFF" w:themeColor="background1"/>
              </w:rPr>
              <w:instrText xml:space="preserve"> FORMTEXT </w:instrText>
            </w:r>
            <w:r w:rsidRPr="00733A27">
              <w:rPr>
                <w:color w:val="FFFFFF" w:themeColor="background1"/>
              </w:rPr>
            </w:r>
            <w:r w:rsidRPr="00733A27">
              <w:rPr>
                <w:color w:val="FFFFFF" w:themeColor="background1"/>
              </w:rPr>
              <w:fldChar w:fldCharType="separate"/>
            </w:r>
            <w:r w:rsidRPr="00733A27">
              <w:rPr>
                <w:noProof/>
                <w:color w:val="FFFFFF" w:themeColor="background1"/>
              </w:rPr>
              <w:t>Enter date</w:t>
            </w:r>
            <w:r w:rsidRPr="00733A27">
              <w:rPr>
                <w:color w:val="FFFFFF" w:themeColor="background1"/>
              </w:rPr>
              <w:fldChar w:fldCharType="end"/>
            </w:r>
          </w:p>
        </w:tc>
      </w:tr>
      <w:tr w:rsidR="004A3029" w:rsidRPr="00A533ED" w:rsidTr="008005FB">
        <w:tc>
          <w:tcPr>
            <w:tcW w:w="1440" w:type="dxa"/>
            <w:shd w:val="clear" w:color="auto" w:fill="auto"/>
          </w:tcPr>
          <w:p w:rsidR="004A3029" w:rsidRPr="00A533ED" w:rsidRDefault="004A3029" w:rsidP="004A0ECE">
            <w:pPr>
              <w:spacing w:after="0"/>
            </w:pPr>
            <w:permStart w:id="1561549652" w:edGrp="everyone" w:colFirst="1" w:colLast="1"/>
            <w:permEnd w:id="1862825147"/>
            <w:permEnd w:id="72247092"/>
            <w:r w:rsidRPr="00A533ED">
              <w:t>Print Name:</w:t>
            </w:r>
          </w:p>
        </w:tc>
        <w:tc>
          <w:tcPr>
            <w:tcW w:w="7920" w:type="dxa"/>
            <w:gridSpan w:val="3"/>
            <w:shd w:val="clear" w:color="auto" w:fill="auto"/>
          </w:tcPr>
          <w:p w:rsidR="004A3029" w:rsidRPr="00301418" w:rsidRDefault="004A3029" w:rsidP="00301418">
            <w:pPr>
              <w:spacing w:after="0"/>
              <w:rPr>
                <w:noProof/>
                <w:color w:val="FFFFFF" w:themeColor="background1"/>
              </w:rPr>
            </w:pPr>
            <w:r>
              <w:rPr>
                <w:noProof/>
                <w:color w:val="FFFFFF" w:themeColor="background1"/>
              </w:rPr>
              <mc:AlternateContent>
                <mc:Choice Requires="wps">
                  <w:drawing>
                    <wp:anchor distT="0" distB="0" distL="114300" distR="114300" simplePos="0" relativeHeight="251678720" behindDoc="0" locked="0" layoutInCell="1" allowOverlap="1" wp14:anchorId="2D0C40E0" wp14:editId="4A21963C">
                      <wp:simplePos x="0" y="0"/>
                      <wp:positionH relativeFrom="column">
                        <wp:posOffset>-5080</wp:posOffset>
                      </wp:positionH>
                      <wp:positionV relativeFrom="paragraph">
                        <wp:posOffset>33655</wp:posOffset>
                      </wp:positionV>
                      <wp:extent cx="230505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2305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pt,2.65pt" to="181.1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" strokecolor="#4579b8 [3044]"/>
                  </w:pict>
                </mc:Fallback>
              </mc:AlternateContent>
            </w:r>
            <w:r>
              <w:rPr>
                <w:noProof/>
                <w:color w:val="FFFFFF" w:themeColor="background1"/>
              </w:rPr>
              <mc:AlternateContent>
                <mc:Choice Requires="wps">
                  <w:drawing>
                    <wp:anchor distT="0" distB="0" distL="114300" distR="114300" simplePos="0" relativeHeight="251679744" behindDoc="0" locked="0" layoutInCell="1" allowOverlap="1" wp14:anchorId="058D52DE" wp14:editId="19B0C4AD">
                      <wp:simplePos x="0" y="0"/>
                      <wp:positionH relativeFrom="column">
                        <wp:posOffset>3766820</wp:posOffset>
                      </wp:positionH>
                      <wp:positionV relativeFrom="paragraph">
                        <wp:posOffset>43180</wp:posOffset>
                      </wp:positionV>
                      <wp:extent cx="104775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1047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296.6pt,3.4pt" to="379.1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" strokecolor="#4579b8 [3044]"/>
                  </w:pict>
                </mc:Fallback>
              </mc:AlternateContent>
            </w:r>
            <w:r w:rsidRPr="00C976DE">
              <w:rPr>
                <w:noProof/>
                <w:color w:val="FFFFFF" w:themeColor="background1"/>
              </w:rPr>
              <w:t xml:space="preserve"> </w:t>
            </w:r>
            <w:r w:rsidR="00301418" w:rsidRPr="00733A27">
              <w:rPr>
                <w:color w:val="FFFFFF" w:themeColor="background1"/>
              </w:rPr>
              <w:fldChar w:fldCharType="begin">
                <w:ffData>
                  <w:name w:val="Text1"/>
                  <w:enabled/>
                  <w:calcOnExit w:val="0"/>
                  <w:textInput>
                    <w:default w:val="Enter your name"/>
                  </w:textInput>
                </w:ffData>
              </w:fldChar>
            </w:r>
            <w:r w:rsidR="00301418" w:rsidRPr="00733A27">
              <w:rPr>
                <w:color w:val="FFFFFF" w:themeColor="background1"/>
              </w:rPr>
              <w:instrText xml:space="preserve"> FORMTEXT </w:instrText>
            </w:r>
            <w:r w:rsidR="00301418" w:rsidRPr="00733A27">
              <w:rPr>
                <w:color w:val="FFFFFF" w:themeColor="background1"/>
              </w:rPr>
            </w:r>
            <w:r w:rsidR="00301418" w:rsidRPr="00733A27">
              <w:rPr>
                <w:color w:val="FFFFFF" w:themeColor="background1"/>
              </w:rPr>
              <w:fldChar w:fldCharType="separate"/>
            </w:r>
            <w:r w:rsidR="00301418" w:rsidRPr="00733A27">
              <w:rPr>
                <w:noProof/>
                <w:color w:val="FFFFFF" w:themeColor="background1"/>
              </w:rPr>
              <w:t>Enter your name</w:t>
            </w:r>
            <w:r w:rsidR="00301418" w:rsidRPr="00733A27">
              <w:rPr>
                <w:color w:val="FFFFFF" w:themeColor="background1"/>
              </w:rPr>
              <w:fldChar w:fldCharType="end"/>
            </w:r>
          </w:p>
        </w:tc>
      </w:tr>
      <w:tr w:rsidR="004A3029" w:rsidRPr="00A533ED" w:rsidTr="008005FB">
        <w:tc>
          <w:tcPr>
            <w:tcW w:w="1440" w:type="dxa"/>
            <w:shd w:val="clear" w:color="auto" w:fill="auto"/>
          </w:tcPr>
          <w:p w:rsidR="004A3029" w:rsidRPr="00A533ED" w:rsidRDefault="004A3029" w:rsidP="004A0ECE">
            <w:pPr>
              <w:spacing w:after="0"/>
            </w:pPr>
            <w:permStart w:id="1922921232" w:edGrp="everyone" w:colFirst="1" w:colLast="1"/>
            <w:permEnd w:id="1561549652"/>
            <w:r w:rsidRPr="00A533ED">
              <w:t>Title:</w:t>
            </w:r>
          </w:p>
        </w:tc>
        <w:tc>
          <w:tcPr>
            <w:tcW w:w="7920" w:type="dxa"/>
            <w:gridSpan w:val="3"/>
            <w:shd w:val="clear" w:color="auto" w:fill="auto"/>
          </w:tcPr>
          <w:p w:rsidR="004A3029" w:rsidRPr="00301418" w:rsidRDefault="004A3029" w:rsidP="00301418">
            <w:pPr>
              <w:spacing w:after="0"/>
              <w:rPr>
                <w:noProof/>
                <w:color w:val="FFFFFF" w:themeColor="background1"/>
              </w:rPr>
            </w:pPr>
            <w:r>
              <w:rPr>
                <w:noProof/>
                <w:color w:val="FFFFFF" w:themeColor="background1"/>
              </w:rPr>
              <mc:AlternateContent>
                <mc:Choice Requires="wps">
                  <w:drawing>
                    <wp:anchor distT="0" distB="0" distL="114300" distR="114300" simplePos="0" relativeHeight="251680768" behindDoc="0" locked="0" layoutInCell="1" allowOverlap="1" wp14:anchorId="2D75D2E7" wp14:editId="1C28A849">
                      <wp:simplePos x="0" y="0"/>
                      <wp:positionH relativeFrom="column">
                        <wp:posOffset>-1905</wp:posOffset>
                      </wp:positionH>
                      <wp:positionV relativeFrom="paragraph">
                        <wp:posOffset>44450</wp:posOffset>
                      </wp:positionV>
                      <wp:extent cx="2305050" cy="0"/>
                      <wp:effectExtent l="0" t="0" r="19050" b="19050"/>
                      <wp:wrapNone/>
                      <wp:docPr id="3" name="Straight Connector 3"/>
                      <wp:cNvGraphicFramePr/>
                      <a:graphic xmlns:a="http://schemas.openxmlformats.org/drawingml/2006/main">
                        <a:graphicData uri="http://schemas.microsoft.com/office/word/2010/wordprocessingShape">
                          <wps:wsp>
                            <wps:cNvCnPr/>
                            <wps:spPr>
                              <a:xfrm>
                                <a:off x="0" y="0"/>
                                <a:ext cx="2305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5pt,3.5pt" to="181.3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" strokecolor="#4579b8 [3044]"/>
                  </w:pict>
                </mc:Fallback>
              </mc:AlternateContent>
            </w:r>
            <w:r w:rsidRPr="00C976DE">
              <w:rPr>
                <w:noProof/>
                <w:color w:val="FFFFFF" w:themeColor="background1"/>
              </w:rPr>
              <w:t xml:space="preserve"> </w:t>
            </w:r>
            <w:r w:rsidR="00301418" w:rsidRPr="00733A27">
              <w:rPr>
                <w:color w:val="FFFFFF" w:themeColor="background1"/>
              </w:rPr>
              <w:fldChar w:fldCharType="begin">
                <w:ffData>
                  <w:name w:val=""/>
                  <w:enabled/>
                  <w:calcOnExit w:val="0"/>
                  <w:textInput>
                    <w:default w:val="Enter your title"/>
                  </w:textInput>
                </w:ffData>
              </w:fldChar>
            </w:r>
            <w:r w:rsidR="00301418" w:rsidRPr="00733A27">
              <w:rPr>
                <w:color w:val="FFFFFF" w:themeColor="background1"/>
              </w:rPr>
              <w:instrText xml:space="preserve"> FORMTEXT </w:instrText>
            </w:r>
            <w:r w:rsidR="00301418" w:rsidRPr="00733A27">
              <w:rPr>
                <w:color w:val="FFFFFF" w:themeColor="background1"/>
              </w:rPr>
            </w:r>
            <w:r w:rsidR="00301418" w:rsidRPr="00733A27">
              <w:rPr>
                <w:color w:val="FFFFFF" w:themeColor="background1"/>
              </w:rPr>
              <w:fldChar w:fldCharType="separate"/>
            </w:r>
            <w:r w:rsidR="00301418" w:rsidRPr="00733A27">
              <w:rPr>
                <w:noProof/>
                <w:color w:val="FFFFFF" w:themeColor="background1"/>
              </w:rPr>
              <w:t>Enter your title</w:t>
            </w:r>
            <w:r w:rsidR="00301418" w:rsidRPr="00733A27">
              <w:rPr>
                <w:color w:val="FFFFFF" w:themeColor="background1"/>
              </w:rPr>
              <w:fldChar w:fldCharType="end"/>
            </w:r>
          </w:p>
        </w:tc>
      </w:tr>
      <w:permEnd w:id="1922921232"/>
      <w:tr w:rsidR="004A3029" w:rsidRPr="00A533ED" w:rsidTr="00301418">
        <w:tc>
          <w:tcPr>
            <w:tcW w:w="9360" w:type="dxa"/>
            <w:gridSpan w:val="4"/>
            <w:shd w:val="clear" w:color="auto" w:fill="auto"/>
          </w:tcPr>
          <w:p w:rsidR="004A3029" w:rsidRDefault="004A3029" w:rsidP="004A0ECE">
            <w:pPr>
              <w:spacing w:after="0"/>
            </w:pPr>
            <w:r>
              <w:rPr>
                <w:noProof/>
              </w:rPr>
              <mc:AlternateContent>
                <mc:Choice Requires="wps">
                  <w:drawing>
                    <wp:anchor distT="0" distB="0" distL="114300" distR="114300" simplePos="0" relativeHeight="251691008" behindDoc="0" locked="0" layoutInCell="1" allowOverlap="1" wp14:anchorId="5ECCAD1E" wp14:editId="6D1A455E">
                      <wp:simplePos x="0" y="0"/>
                      <wp:positionH relativeFrom="column">
                        <wp:posOffset>912495</wp:posOffset>
                      </wp:positionH>
                      <wp:positionV relativeFrom="paragraph">
                        <wp:posOffset>229235</wp:posOffset>
                      </wp:positionV>
                      <wp:extent cx="3028950" cy="9525"/>
                      <wp:effectExtent l="0" t="0" r="19050" b="28575"/>
                      <wp:wrapNone/>
                      <wp:docPr id="5" name="Straight Connector 5"/>
                      <wp:cNvGraphicFramePr/>
                      <a:graphic xmlns:a="http://schemas.openxmlformats.org/drawingml/2006/main">
                        <a:graphicData uri="http://schemas.microsoft.com/office/word/2010/wordprocessingShape">
                          <wps:wsp>
                            <wps:cNvCnPr/>
                            <wps:spPr>
                              <a:xfrm>
                                <a:off x="0" y="0"/>
                                <a:ext cx="30289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5"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1.85pt,18.05pt" to="310.3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" strokecolor="#4579b8 [3044]"/>
                  </w:pict>
                </mc:Fallback>
              </mc:AlternateContent>
            </w:r>
            <w:r>
              <w:rPr>
                <w:noProof/>
              </w:rPr>
              <mc:AlternateContent>
                <mc:Choice Requires="wps">
                  <w:drawing>
                    <wp:anchor distT="0" distB="0" distL="114300" distR="114300" simplePos="0" relativeHeight="251689984" behindDoc="0" locked="0" layoutInCell="1" allowOverlap="1" wp14:anchorId="23E40F73" wp14:editId="7F31829E">
                      <wp:simplePos x="0" y="0"/>
                      <wp:positionH relativeFrom="column">
                        <wp:posOffset>912495</wp:posOffset>
                      </wp:positionH>
                      <wp:positionV relativeFrom="paragraph">
                        <wp:posOffset>36195</wp:posOffset>
                      </wp:positionV>
                      <wp:extent cx="2305050" cy="0"/>
                      <wp:effectExtent l="0" t="0" r="19050" b="19050"/>
                      <wp:wrapNone/>
                      <wp:docPr id="4" name="Straight Connector 4"/>
                      <wp:cNvGraphicFramePr/>
                      <a:graphic xmlns:a="http://schemas.openxmlformats.org/drawingml/2006/main">
                        <a:graphicData uri="http://schemas.microsoft.com/office/word/2010/wordprocessingShape">
                          <wps:wsp>
                            <wps:cNvCnPr/>
                            <wps:spPr>
                              <a:xfrm>
                                <a:off x="0" y="0"/>
                                <a:ext cx="2305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71.85pt,2.85pt" to="253.3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" strokecolor="#4579b8 [3044]"/>
                  </w:pict>
                </mc:Fallback>
              </mc:AlternateContent>
            </w:r>
            <w:r w:rsidRPr="00A533ED">
              <w:t>Role:</w:t>
            </w:r>
            <w:r>
              <w:t xml:space="preserve">                Submitting Organization’s Approving Authority</w:t>
            </w:r>
          </w:p>
          <w:p w:rsidR="00301418" w:rsidRPr="00A533ED" w:rsidRDefault="00301418" w:rsidP="004A0ECE">
            <w:pPr>
              <w:spacing w:after="0"/>
            </w:pPr>
          </w:p>
        </w:tc>
      </w:tr>
      <w:tr w:rsidR="004A3029" w:rsidRPr="00A533ED" w:rsidTr="008005FB">
        <w:tc>
          <w:tcPr>
            <w:tcW w:w="1440" w:type="dxa"/>
            <w:shd w:val="clear" w:color="auto" w:fill="auto"/>
          </w:tcPr>
          <w:p w:rsidR="004A3029" w:rsidRPr="00A533ED" w:rsidRDefault="004A3029" w:rsidP="004A0ECE">
            <w:pPr>
              <w:spacing w:after="0"/>
            </w:pPr>
            <w:permStart w:id="702690665" w:edGrp="everyone" w:colFirst="3" w:colLast="3"/>
            <w:permStart w:id="668075265" w:edGrp="everyone" w:colFirst="1" w:colLast="1"/>
            <w:r w:rsidRPr="00A533ED">
              <w:t>Signature:</w:t>
            </w:r>
          </w:p>
        </w:tc>
        <w:tc>
          <w:tcPr>
            <w:tcW w:w="5220" w:type="dxa"/>
            <w:shd w:val="clear" w:color="auto" w:fill="auto"/>
          </w:tcPr>
          <w:p w:rsidR="004A3029" w:rsidRPr="005958F4" w:rsidRDefault="00301418" w:rsidP="00FF3BCD">
            <w:pPr>
              <w:spacing w:after="0"/>
              <w:rPr>
                <w:u w:val="single"/>
              </w:rPr>
            </w:pPr>
            <w:r w:rsidRPr="00733A27">
              <w:rPr>
                <w:color w:val="FFFFFF" w:themeColor="background1"/>
              </w:rPr>
              <w:fldChar w:fldCharType="begin">
                <w:ffData>
                  <w:name w:val="Text2"/>
                  <w:enabled/>
                  <w:calcOnExit w:val="0"/>
                  <w:statusText w:type="text" w:val="Enter your signature"/>
                  <w:textInput>
                    <w:default w:val="Enter your signature"/>
                  </w:textInput>
                </w:ffData>
              </w:fldChar>
            </w:r>
            <w:r w:rsidRPr="00733A27">
              <w:rPr>
                <w:color w:val="FFFFFF" w:themeColor="background1"/>
              </w:rPr>
              <w:instrText xml:space="preserve"> FORMTEXT </w:instrText>
            </w:r>
            <w:r w:rsidRPr="00733A27">
              <w:rPr>
                <w:color w:val="FFFFFF" w:themeColor="background1"/>
              </w:rPr>
            </w:r>
            <w:r w:rsidRPr="00733A27">
              <w:rPr>
                <w:color w:val="FFFFFF" w:themeColor="background1"/>
              </w:rPr>
              <w:fldChar w:fldCharType="separate"/>
            </w:r>
            <w:r w:rsidRPr="00733A27">
              <w:rPr>
                <w:noProof/>
                <w:color w:val="FFFFFF" w:themeColor="background1"/>
              </w:rPr>
              <w:t>Enter your signature</w:t>
            </w:r>
            <w:r w:rsidRPr="00733A27">
              <w:rPr>
                <w:color w:val="FFFFFF" w:themeColor="background1"/>
              </w:rPr>
              <w:fldChar w:fldCharType="end"/>
            </w:r>
          </w:p>
        </w:tc>
        <w:tc>
          <w:tcPr>
            <w:tcW w:w="900" w:type="dxa"/>
            <w:shd w:val="clear" w:color="auto" w:fill="auto"/>
          </w:tcPr>
          <w:p w:rsidR="004A3029" w:rsidRPr="00A533ED" w:rsidRDefault="004A3029" w:rsidP="004A0ECE">
            <w:pPr>
              <w:spacing w:after="0"/>
            </w:pPr>
            <w:r w:rsidRPr="00A533ED">
              <w:t>Date:</w:t>
            </w:r>
          </w:p>
        </w:tc>
        <w:tc>
          <w:tcPr>
            <w:tcW w:w="1800" w:type="dxa"/>
            <w:shd w:val="clear" w:color="auto" w:fill="auto"/>
          </w:tcPr>
          <w:p w:rsidR="004A3029" w:rsidRPr="00A533ED" w:rsidRDefault="001B6BDF" w:rsidP="00FF3BCD">
            <w:pPr>
              <w:spacing w:after="0"/>
            </w:pPr>
            <w:r w:rsidRPr="00733A27">
              <w:rPr>
                <w:color w:val="FFFFFF" w:themeColor="background1"/>
              </w:rPr>
              <w:fldChar w:fldCharType="begin">
                <w:ffData>
                  <w:name w:val=""/>
                  <w:enabled/>
                  <w:calcOnExit w:val="0"/>
                  <w:textInput>
                    <w:default w:val="Enter date"/>
                  </w:textInput>
                </w:ffData>
              </w:fldChar>
            </w:r>
            <w:r w:rsidRPr="00733A27">
              <w:rPr>
                <w:color w:val="FFFFFF" w:themeColor="background1"/>
              </w:rPr>
              <w:instrText xml:space="preserve"> FORMTEXT </w:instrText>
            </w:r>
            <w:r w:rsidRPr="00733A27">
              <w:rPr>
                <w:color w:val="FFFFFF" w:themeColor="background1"/>
              </w:rPr>
            </w:r>
            <w:r w:rsidRPr="00733A27">
              <w:rPr>
                <w:color w:val="FFFFFF" w:themeColor="background1"/>
              </w:rPr>
              <w:fldChar w:fldCharType="separate"/>
            </w:r>
            <w:r w:rsidRPr="00733A27">
              <w:rPr>
                <w:noProof/>
                <w:color w:val="FFFFFF" w:themeColor="background1"/>
              </w:rPr>
              <w:t>Enter date</w:t>
            </w:r>
            <w:r w:rsidRPr="00733A27">
              <w:rPr>
                <w:color w:val="FFFFFF" w:themeColor="background1"/>
              </w:rPr>
              <w:fldChar w:fldCharType="end"/>
            </w:r>
          </w:p>
        </w:tc>
      </w:tr>
      <w:tr w:rsidR="004A3029" w:rsidRPr="00A533ED" w:rsidTr="008005FB">
        <w:tc>
          <w:tcPr>
            <w:tcW w:w="1440" w:type="dxa"/>
            <w:shd w:val="clear" w:color="auto" w:fill="auto"/>
          </w:tcPr>
          <w:p w:rsidR="004A3029" w:rsidRPr="00A533ED" w:rsidRDefault="004A3029" w:rsidP="004A0ECE">
            <w:pPr>
              <w:spacing w:after="0"/>
            </w:pPr>
            <w:permStart w:id="1189433981" w:edGrp="everyone" w:colFirst="1" w:colLast="1"/>
            <w:permEnd w:id="702690665"/>
            <w:permEnd w:id="668075265"/>
            <w:r w:rsidRPr="00A533ED">
              <w:t>Print Name:</w:t>
            </w:r>
          </w:p>
        </w:tc>
        <w:tc>
          <w:tcPr>
            <w:tcW w:w="7920" w:type="dxa"/>
            <w:gridSpan w:val="3"/>
            <w:shd w:val="clear" w:color="auto" w:fill="auto"/>
          </w:tcPr>
          <w:p w:rsidR="004A3029" w:rsidRPr="005958F4" w:rsidRDefault="00733A27" w:rsidP="00FB4188">
            <w:pPr>
              <w:spacing w:after="0"/>
              <w:rPr>
                <w:noProof/>
                <w:color w:val="FFFFFF" w:themeColor="background1"/>
                <w:u w:val="single"/>
              </w:rPr>
            </w:pPr>
            <w:r>
              <w:rPr>
                <w:noProof/>
                <w:color w:val="FFFFFF" w:themeColor="background1"/>
              </w:rPr>
              <mc:AlternateContent>
                <mc:Choice Requires="wps">
                  <w:drawing>
                    <wp:anchor distT="0" distB="0" distL="114300" distR="114300" simplePos="0" relativeHeight="251695104" behindDoc="0" locked="0" layoutInCell="1" allowOverlap="1" wp14:anchorId="296CF16B" wp14:editId="53765FD3">
                      <wp:simplePos x="0" y="0"/>
                      <wp:positionH relativeFrom="column">
                        <wp:posOffset>64770</wp:posOffset>
                      </wp:positionH>
                      <wp:positionV relativeFrom="paragraph">
                        <wp:posOffset>30480</wp:posOffset>
                      </wp:positionV>
                      <wp:extent cx="2374900" cy="0"/>
                      <wp:effectExtent l="0" t="0" r="25400" b="19050"/>
                      <wp:wrapNone/>
                      <wp:docPr id="18" name="Straight Connector 18"/>
                      <wp:cNvGraphicFramePr/>
                      <a:graphic xmlns:a="http://schemas.openxmlformats.org/drawingml/2006/main">
                        <a:graphicData uri="http://schemas.microsoft.com/office/word/2010/wordprocessingShape">
                          <wps:wsp>
                            <wps:cNvCnPr/>
                            <wps:spPr>
                              <a:xfrm>
                                <a:off x="0" y="0"/>
                                <a:ext cx="2374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8" o:spid="_x0000_s1026" style="position:absolute;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1pt,2.4pt" to="192.1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" strokecolor="#4579b8 [3044]"/>
                  </w:pict>
                </mc:Fallback>
              </mc:AlternateContent>
            </w:r>
            <w:r>
              <w:rPr>
                <w:noProof/>
                <w:color w:val="FFFFFF" w:themeColor="background1"/>
              </w:rPr>
              <mc:AlternateContent>
                <mc:Choice Requires="wps">
                  <w:drawing>
                    <wp:anchor distT="0" distB="0" distL="114300" distR="114300" simplePos="0" relativeHeight="251694080" behindDoc="0" locked="0" layoutInCell="1" allowOverlap="1" wp14:anchorId="7F470634" wp14:editId="62C5EFF3">
                      <wp:simplePos x="0" y="0"/>
                      <wp:positionH relativeFrom="column">
                        <wp:posOffset>3903345</wp:posOffset>
                      </wp:positionH>
                      <wp:positionV relativeFrom="paragraph">
                        <wp:posOffset>30480</wp:posOffset>
                      </wp:positionV>
                      <wp:extent cx="733425" cy="0"/>
                      <wp:effectExtent l="0" t="0" r="9525" b="19050"/>
                      <wp:wrapNone/>
                      <wp:docPr id="17" name="Straight Connector 17"/>
                      <wp:cNvGraphicFramePr/>
                      <a:graphic xmlns:a="http://schemas.openxmlformats.org/drawingml/2006/main">
                        <a:graphicData uri="http://schemas.microsoft.com/office/word/2010/wordprocessingShape">
                          <wps:wsp>
                            <wps:cNvCnPr/>
                            <wps:spPr>
                              <a:xfrm>
                                <a:off x="0" y="0"/>
                                <a:ext cx="7334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07.35pt,2.4pt" to="365.1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" strokecolor="#4579b8 [3044]"/>
                  </w:pict>
                </mc:Fallback>
              </mc:AlternateContent>
            </w:r>
            <w:r w:rsidR="00301418" w:rsidRPr="00733A27">
              <w:rPr>
                <w:color w:val="FFFFFF" w:themeColor="background1"/>
              </w:rPr>
              <w:fldChar w:fldCharType="begin">
                <w:ffData>
                  <w:name w:val="Text1"/>
                  <w:enabled/>
                  <w:calcOnExit w:val="0"/>
                  <w:textInput>
                    <w:default w:val="Enter your name"/>
                  </w:textInput>
                </w:ffData>
              </w:fldChar>
            </w:r>
            <w:r w:rsidR="00301418" w:rsidRPr="00733A27">
              <w:rPr>
                <w:color w:val="FFFFFF" w:themeColor="background1"/>
              </w:rPr>
              <w:instrText xml:space="preserve"> FORMTEXT </w:instrText>
            </w:r>
            <w:r w:rsidR="00301418" w:rsidRPr="00733A27">
              <w:rPr>
                <w:color w:val="FFFFFF" w:themeColor="background1"/>
              </w:rPr>
            </w:r>
            <w:r w:rsidR="00301418" w:rsidRPr="00733A27">
              <w:rPr>
                <w:color w:val="FFFFFF" w:themeColor="background1"/>
              </w:rPr>
              <w:fldChar w:fldCharType="separate"/>
            </w:r>
            <w:r w:rsidR="00301418" w:rsidRPr="00733A27">
              <w:rPr>
                <w:noProof/>
                <w:color w:val="FFFFFF" w:themeColor="background1"/>
              </w:rPr>
              <w:t>Enter your name</w:t>
            </w:r>
            <w:r w:rsidR="00301418" w:rsidRPr="00733A27">
              <w:rPr>
                <w:color w:val="FFFFFF" w:themeColor="background1"/>
              </w:rPr>
              <w:fldChar w:fldCharType="end"/>
            </w:r>
          </w:p>
        </w:tc>
      </w:tr>
      <w:tr w:rsidR="004A3029" w:rsidRPr="00A533ED" w:rsidTr="008005FB">
        <w:tc>
          <w:tcPr>
            <w:tcW w:w="1440" w:type="dxa"/>
            <w:shd w:val="clear" w:color="auto" w:fill="auto"/>
          </w:tcPr>
          <w:p w:rsidR="004A3029" w:rsidRPr="00A533ED" w:rsidRDefault="004A3029" w:rsidP="004A0ECE">
            <w:pPr>
              <w:spacing w:after="0"/>
            </w:pPr>
            <w:permStart w:id="173240394" w:edGrp="everyone" w:colFirst="1" w:colLast="1"/>
            <w:permEnd w:id="1189433981"/>
            <w:r w:rsidRPr="00A533ED">
              <w:t>Title:</w:t>
            </w:r>
          </w:p>
        </w:tc>
        <w:tc>
          <w:tcPr>
            <w:tcW w:w="7920" w:type="dxa"/>
            <w:gridSpan w:val="3"/>
            <w:shd w:val="clear" w:color="auto" w:fill="auto"/>
          </w:tcPr>
          <w:p w:rsidR="004A3029" w:rsidRPr="0004028B" w:rsidRDefault="004A3029" w:rsidP="00FB4188">
            <w:pPr>
              <w:spacing w:after="0"/>
              <w:rPr>
                <w:noProof/>
                <w:color w:val="FFFFFF" w:themeColor="background1"/>
              </w:rPr>
            </w:pPr>
            <w:r>
              <w:rPr>
                <w:noProof/>
                <w:color w:val="FFFFFF" w:themeColor="background1"/>
              </w:rPr>
              <mc:AlternateContent>
                <mc:Choice Requires="wps">
                  <w:drawing>
                    <wp:anchor distT="0" distB="0" distL="114300" distR="114300" simplePos="0" relativeHeight="251683840" behindDoc="0" locked="0" layoutInCell="1" allowOverlap="1" wp14:anchorId="5E932F3E" wp14:editId="4F8841ED">
                      <wp:simplePos x="0" y="0"/>
                      <wp:positionH relativeFrom="column">
                        <wp:posOffset>-1905</wp:posOffset>
                      </wp:positionH>
                      <wp:positionV relativeFrom="paragraph">
                        <wp:posOffset>231775</wp:posOffset>
                      </wp:positionV>
                      <wp:extent cx="2441575" cy="0"/>
                      <wp:effectExtent l="0" t="0" r="15875" b="19050"/>
                      <wp:wrapNone/>
                      <wp:docPr id="11" name="Straight Connector 11"/>
                      <wp:cNvGraphicFramePr/>
                      <a:graphic xmlns:a="http://schemas.openxmlformats.org/drawingml/2006/main">
                        <a:graphicData uri="http://schemas.microsoft.com/office/word/2010/wordprocessingShape">
                          <wps:wsp>
                            <wps:cNvCnPr/>
                            <wps:spPr>
                              <a:xfrm>
                                <a:off x="0" y="0"/>
                                <a:ext cx="2441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1"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8.25pt" to="192.1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" strokecolor="#4579b8 [3044]"/>
                  </w:pict>
                </mc:Fallback>
              </mc:AlternateContent>
            </w:r>
            <w:r>
              <w:rPr>
                <w:noProof/>
                <w:color w:val="FFFFFF" w:themeColor="background1"/>
              </w:rPr>
              <mc:AlternateContent>
                <mc:Choice Requires="wps">
                  <w:drawing>
                    <wp:anchor distT="0" distB="0" distL="114300" distR="114300" simplePos="0" relativeHeight="251682816" behindDoc="0" locked="0" layoutInCell="1" allowOverlap="1" wp14:anchorId="39560A39" wp14:editId="34D3007A">
                      <wp:simplePos x="0" y="0"/>
                      <wp:positionH relativeFrom="column">
                        <wp:posOffset>-1906</wp:posOffset>
                      </wp:positionH>
                      <wp:positionV relativeFrom="paragraph">
                        <wp:posOffset>3175</wp:posOffset>
                      </wp:positionV>
                      <wp:extent cx="2441575" cy="0"/>
                      <wp:effectExtent l="0" t="0" r="15875" b="19050"/>
                      <wp:wrapNone/>
                      <wp:docPr id="9" name="Straight Connector 9"/>
                      <wp:cNvGraphicFramePr/>
                      <a:graphic xmlns:a="http://schemas.openxmlformats.org/drawingml/2006/main">
                        <a:graphicData uri="http://schemas.microsoft.com/office/word/2010/wordprocessingShape">
                          <wps:wsp>
                            <wps:cNvCnPr/>
                            <wps:spPr>
                              <a:xfrm>
                                <a:off x="0" y="0"/>
                                <a:ext cx="2441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5pt,.25pt" to="192.1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" strokecolor="#4579b8 [3044]"/>
                  </w:pict>
                </mc:Fallback>
              </mc:AlternateContent>
            </w:r>
            <w:r w:rsidRPr="0004028B">
              <w:rPr>
                <w:noProof/>
                <w:color w:val="FFFFFF" w:themeColor="background1"/>
              </w:rPr>
              <w:t xml:space="preserve"> </w:t>
            </w:r>
            <w:r w:rsidR="001B6BDF" w:rsidRPr="00733A27">
              <w:rPr>
                <w:color w:val="FFFFFF" w:themeColor="background1"/>
              </w:rPr>
              <w:fldChar w:fldCharType="begin">
                <w:ffData>
                  <w:name w:val=""/>
                  <w:enabled/>
                  <w:calcOnExit w:val="0"/>
                  <w:textInput>
                    <w:default w:val="Enter your title"/>
                  </w:textInput>
                </w:ffData>
              </w:fldChar>
            </w:r>
            <w:r w:rsidR="001B6BDF" w:rsidRPr="00733A27">
              <w:rPr>
                <w:color w:val="FFFFFF" w:themeColor="background1"/>
              </w:rPr>
              <w:instrText xml:space="preserve"> FORMTEXT </w:instrText>
            </w:r>
            <w:r w:rsidR="001B6BDF" w:rsidRPr="00733A27">
              <w:rPr>
                <w:color w:val="FFFFFF" w:themeColor="background1"/>
              </w:rPr>
            </w:r>
            <w:r w:rsidR="001B6BDF" w:rsidRPr="00733A27">
              <w:rPr>
                <w:color w:val="FFFFFF" w:themeColor="background1"/>
              </w:rPr>
              <w:fldChar w:fldCharType="separate"/>
            </w:r>
            <w:r w:rsidR="001B6BDF" w:rsidRPr="00733A27">
              <w:rPr>
                <w:noProof/>
                <w:color w:val="FFFFFF" w:themeColor="background1"/>
              </w:rPr>
              <w:t>Enter your title</w:t>
            </w:r>
            <w:r w:rsidR="001B6BDF" w:rsidRPr="00733A27">
              <w:rPr>
                <w:color w:val="FFFFFF" w:themeColor="background1"/>
              </w:rPr>
              <w:fldChar w:fldCharType="end"/>
            </w:r>
          </w:p>
        </w:tc>
      </w:tr>
      <w:permEnd w:id="173240394"/>
      <w:tr w:rsidR="004A3029" w:rsidRPr="00A533ED" w:rsidTr="00301418">
        <w:trPr>
          <w:trHeight w:val="450"/>
        </w:trPr>
        <w:tc>
          <w:tcPr>
            <w:tcW w:w="9360" w:type="dxa"/>
            <w:gridSpan w:val="4"/>
            <w:shd w:val="clear" w:color="auto" w:fill="auto"/>
          </w:tcPr>
          <w:p w:rsidR="00301418" w:rsidRDefault="004A3029" w:rsidP="00301418">
            <w:pPr>
              <w:spacing w:after="0"/>
            </w:pPr>
            <w:r w:rsidRPr="00A533ED">
              <w:t>Role:</w:t>
            </w:r>
            <w:r>
              <w:t xml:space="preserve">                CMS Approving Authority</w:t>
            </w:r>
          </w:p>
          <w:p w:rsidR="004A3029" w:rsidRPr="00A533ED" w:rsidRDefault="004A3029" w:rsidP="00301418">
            <w:pPr>
              <w:spacing w:after="0"/>
            </w:pPr>
            <w:r>
              <w:rPr>
                <w:noProof/>
              </w:rPr>
              <mc:AlternateContent>
                <mc:Choice Requires="wps">
                  <w:drawing>
                    <wp:anchor distT="0" distB="0" distL="114300" distR="114300" simplePos="0" relativeHeight="251692032" behindDoc="0" locked="0" layoutInCell="1" allowOverlap="1" wp14:anchorId="1DC62502" wp14:editId="55868BA7">
                      <wp:simplePos x="0" y="0"/>
                      <wp:positionH relativeFrom="column">
                        <wp:posOffset>979170</wp:posOffset>
                      </wp:positionH>
                      <wp:positionV relativeFrom="paragraph">
                        <wp:posOffset>6985</wp:posOffset>
                      </wp:positionV>
                      <wp:extent cx="2165350" cy="0"/>
                      <wp:effectExtent l="0" t="0" r="25400" b="19050"/>
                      <wp:wrapNone/>
                      <wp:docPr id="7" name="Straight Connector 7"/>
                      <wp:cNvGraphicFramePr/>
                      <a:graphic xmlns:a="http://schemas.openxmlformats.org/drawingml/2006/main">
                        <a:graphicData uri="http://schemas.microsoft.com/office/word/2010/wordprocessingShape">
                          <wps:wsp>
                            <wps:cNvCnPr/>
                            <wps:spPr>
                              <a:xfrm>
                                <a:off x="0" y="0"/>
                                <a:ext cx="2165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7"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77.1pt,.55pt" to="247.6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" strokecolor="#4579b8 [3044]"/>
                  </w:pict>
                </mc:Fallback>
              </mc:AlternateContent>
            </w:r>
          </w:p>
        </w:tc>
      </w:tr>
      <w:tr w:rsidR="004A3029" w:rsidRPr="00A533ED" w:rsidTr="008005FB">
        <w:tc>
          <w:tcPr>
            <w:tcW w:w="1440" w:type="dxa"/>
            <w:shd w:val="clear" w:color="auto" w:fill="auto"/>
          </w:tcPr>
          <w:p w:rsidR="004A3029" w:rsidRPr="00A533ED" w:rsidRDefault="004A3029" w:rsidP="004A0ECE">
            <w:pPr>
              <w:spacing w:after="0"/>
            </w:pPr>
            <w:permStart w:id="1866087593" w:edGrp="everyone" w:colFirst="3" w:colLast="3"/>
            <w:permStart w:id="952716824" w:edGrp="everyone" w:colFirst="1" w:colLast="1"/>
            <w:r w:rsidRPr="00A533ED">
              <w:t>Signature:</w:t>
            </w:r>
          </w:p>
        </w:tc>
        <w:tc>
          <w:tcPr>
            <w:tcW w:w="5220" w:type="dxa"/>
            <w:shd w:val="clear" w:color="auto" w:fill="auto"/>
          </w:tcPr>
          <w:p w:rsidR="004A3029" w:rsidRPr="00A533ED" w:rsidRDefault="004A3029" w:rsidP="00301418">
            <w:pPr>
              <w:spacing w:after="0"/>
            </w:pPr>
            <w:r w:rsidRPr="00A533ED">
              <w:t xml:space="preserve"> </w:t>
            </w:r>
            <w:r w:rsidR="00301418" w:rsidRPr="00733A27">
              <w:rPr>
                <w:color w:val="FFFFFF" w:themeColor="background1"/>
                <w:u w:val="single"/>
              </w:rPr>
              <w:fldChar w:fldCharType="begin">
                <w:ffData>
                  <w:name w:val="Text2"/>
                  <w:enabled/>
                  <w:calcOnExit w:val="0"/>
                  <w:statusText w:type="text" w:val="Enter your signature"/>
                  <w:textInput>
                    <w:default w:val="Enter Your Signature"/>
                  </w:textInput>
                </w:ffData>
              </w:fldChar>
            </w:r>
            <w:r w:rsidR="00301418" w:rsidRPr="00733A27">
              <w:rPr>
                <w:color w:val="FFFFFF" w:themeColor="background1"/>
                <w:u w:val="single"/>
              </w:rPr>
              <w:instrText xml:space="preserve"> FORMTEXT </w:instrText>
            </w:r>
            <w:r w:rsidR="00301418" w:rsidRPr="00733A27">
              <w:rPr>
                <w:color w:val="FFFFFF" w:themeColor="background1"/>
                <w:u w:val="single"/>
              </w:rPr>
            </w:r>
            <w:r w:rsidR="00301418" w:rsidRPr="00733A27">
              <w:rPr>
                <w:color w:val="FFFFFF" w:themeColor="background1"/>
                <w:u w:val="single"/>
              </w:rPr>
              <w:fldChar w:fldCharType="separate"/>
            </w:r>
            <w:r w:rsidR="00301418" w:rsidRPr="00733A27">
              <w:rPr>
                <w:noProof/>
                <w:color w:val="FFFFFF" w:themeColor="background1"/>
                <w:u w:val="single"/>
              </w:rPr>
              <w:t>Enter Your Signature</w:t>
            </w:r>
            <w:r w:rsidR="00301418" w:rsidRPr="00733A27">
              <w:rPr>
                <w:color w:val="FFFFFF" w:themeColor="background1"/>
                <w:u w:val="single"/>
              </w:rPr>
              <w:fldChar w:fldCharType="end"/>
            </w:r>
          </w:p>
        </w:tc>
        <w:tc>
          <w:tcPr>
            <w:tcW w:w="900" w:type="dxa"/>
            <w:shd w:val="clear" w:color="auto" w:fill="auto"/>
          </w:tcPr>
          <w:p w:rsidR="004A3029" w:rsidRPr="00A533ED" w:rsidRDefault="004A3029" w:rsidP="004A0ECE">
            <w:pPr>
              <w:spacing w:after="0"/>
            </w:pPr>
            <w:r w:rsidRPr="00A533ED">
              <w:t>Date:</w:t>
            </w:r>
          </w:p>
        </w:tc>
        <w:tc>
          <w:tcPr>
            <w:tcW w:w="1800" w:type="dxa"/>
            <w:shd w:val="clear" w:color="auto" w:fill="auto"/>
          </w:tcPr>
          <w:p w:rsidR="004A3029" w:rsidRPr="00A533ED" w:rsidRDefault="001B6BDF" w:rsidP="00FF3BCD">
            <w:pPr>
              <w:spacing w:after="0"/>
            </w:pPr>
            <w:r w:rsidRPr="00733A27">
              <w:rPr>
                <w:color w:val="FFFFFF" w:themeColor="background1"/>
              </w:rPr>
              <w:fldChar w:fldCharType="begin">
                <w:ffData>
                  <w:name w:val=""/>
                  <w:enabled/>
                  <w:calcOnExit w:val="0"/>
                  <w:textInput>
                    <w:default w:val="Enter date"/>
                  </w:textInput>
                </w:ffData>
              </w:fldChar>
            </w:r>
            <w:r w:rsidRPr="00733A27">
              <w:rPr>
                <w:color w:val="FFFFFF" w:themeColor="background1"/>
              </w:rPr>
              <w:instrText xml:space="preserve"> FORMTEXT </w:instrText>
            </w:r>
            <w:r w:rsidRPr="00733A27">
              <w:rPr>
                <w:color w:val="FFFFFF" w:themeColor="background1"/>
              </w:rPr>
            </w:r>
            <w:r w:rsidRPr="00733A27">
              <w:rPr>
                <w:color w:val="FFFFFF" w:themeColor="background1"/>
              </w:rPr>
              <w:fldChar w:fldCharType="separate"/>
            </w:r>
            <w:r w:rsidRPr="00733A27">
              <w:rPr>
                <w:noProof/>
                <w:color w:val="FFFFFF" w:themeColor="background1"/>
              </w:rPr>
              <w:t>Enter date</w:t>
            </w:r>
            <w:r w:rsidRPr="00733A27">
              <w:rPr>
                <w:color w:val="FFFFFF" w:themeColor="background1"/>
              </w:rPr>
              <w:fldChar w:fldCharType="end"/>
            </w:r>
          </w:p>
        </w:tc>
      </w:tr>
      <w:tr w:rsidR="004A3029" w:rsidRPr="00A533ED" w:rsidTr="008005FB">
        <w:tc>
          <w:tcPr>
            <w:tcW w:w="1440" w:type="dxa"/>
            <w:shd w:val="clear" w:color="auto" w:fill="auto"/>
          </w:tcPr>
          <w:p w:rsidR="004A3029" w:rsidRPr="00A533ED" w:rsidRDefault="004A3029" w:rsidP="004A0ECE">
            <w:pPr>
              <w:spacing w:after="0"/>
            </w:pPr>
            <w:permStart w:id="1780364480" w:edGrp="everyone" w:colFirst="1" w:colLast="1"/>
            <w:permEnd w:id="1866087593"/>
            <w:permEnd w:id="952716824"/>
            <w:r w:rsidRPr="00A533ED">
              <w:t>Print Name:</w:t>
            </w:r>
          </w:p>
        </w:tc>
        <w:tc>
          <w:tcPr>
            <w:tcW w:w="7920" w:type="dxa"/>
            <w:gridSpan w:val="3"/>
            <w:shd w:val="clear" w:color="auto" w:fill="auto"/>
          </w:tcPr>
          <w:p w:rsidR="004A3029" w:rsidRPr="00A533ED" w:rsidRDefault="00733A27" w:rsidP="00FB4188">
            <w:pPr>
              <w:spacing w:after="0"/>
            </w:pPr>
            <w:r>
              <w:rPr>
                <w:noProof/>
                <w:color w:val="FFFFFF" w:themeColor="background1"/>
              </w:rPr>
              <mc:AlternateContent>
                <mc:Choice Requires="wps">
                  <w:drawing>
                    <wp:anchor distT="0" distB="0" distL="114300" distR="114300" simplePos="0" relativeHeight="251688960" behindDoc="0" locked="0" layoutInCell="1" allowOverlap="1" wp14:anchorId="25A85BEA" wp14:editId="46DAD61B">
                      <wp:simplePos x="0" y="0"/>
                      <wp:positionH relativeFrom="column">
                        <wp:posOffset>3836035</wp:posOffset>
                      </wp:positionH>
                      <wp:positionV relativeFrom="paragraph">
                        <wp:posOffset>17780</wp:posOffset>
                      </wp:positionV>
                      <wp:extent cx="981075" cy="0"/>
                      <wp:effectExtent l="0" t="0" r="9525" b="19050"/>
                      <wp:wrapNone/>
                      <wp:docPr id="16" name="Straight Connector 16"/>
                      <wp:cNvGraphicFramePr/>
                      <a:graphic xmlns:a="http://schemas.openxmlformats.org/drawingml/2006/main">
                        <a:graphicData uri="http://schemas.microsoft.com/office/word/2010/wordprocessingShape">
                          <wps:wsp>
                            <wps:cNvCnPr/>
                            <wps:spPr>
                              <a:xfrm>
                                <a:off x="0" y="0"/>
                                <a:ext cx="981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302.05pt,1.4pt" to="379.3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" strokecolor="#4579b8 [3044]"/>
                  </w:pict>
                </mc:Fallback>
              </mc:AlternateContent>
            </w:r>
            <w:r>
              <w:rPr>
                <w:noProof/>
                <w:color w:val="FFFFFF" w:themeColor="background1"/>
              </w:rPr>
              <mc:AlternateContent>
                <mc:Choice Requires="wps">
                  <w:drawing>
                    <wp:anchor distT="0" distB="0" distL="114300" distR="114300" simplePos="0" relativeHeight="251684864" behindDoc="0" locked="0" layoutInCell="1" allowOverlap="1" wp14:anchorId="5454A931" wp14:editId="4EEB9F68">
                      <wp:simplePos x="0" y="0"/>
                      <wp:positionH relativeFrom="column">
                        <wp:posOffset>-1905</wp:posOffset>
                      </wp:positionH>
                      <wp:positionV relativeFrom="paragraph">
                        <wp:posOffset>17780</wp:posOffset>
                      </wp:positionV>
                      <wp:extent cx="2232025" cy="0"/>
                      <wp:effectExtent l="0" t="0" r="15875" b="19050"/>
                      <wp:wrapNone/>
                      <wp:docPr id="12" name="Straight Connector 12"/>
                      <wp:cNvGraphicFramePr/>
                      <a:graphic xmlns:a="http://schemas.openxmlformats.org/drawingml/2006/main">
                        <a:graphicData uri="http://schemas.microsoft.com/office/word/2010/wordprocessingShape">
                          <wps:wsp>
                            <wps:cNvCnPr/>
                            <wps:spPr>
                              <a:xfrm>
                                <a:off x="0" y="0"/>
                                <a:ext cx="2232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5pt,1.4pt" to="175.6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" strokecolor="#4579b8 [3044]"/>
                  </w:pict>
                </mc:Fallback>
              </mc:AlternateContent>
            </w:r>
            <w:r w:rsidR="004A3029" w:rsidRPr="00A533ED">
              <w:t xml:space="preserve"> </w:t>
            </w:r>
            <w:r w:rsidR="001B6BDF" w:rsidRPr="00733A27">
              <w:rPr>
                <w:color w:val="FFFFFF" w:themeColor="background1"/>
              </w:rPr>
              <w:fldChar w:fldCharType="begin">
                <w:ffData>
                  <w:name w:val="Text1"/>
                  <w:enabled/>
                  <w:calcOnExit w:val="0"/>
                  <w:textInput>
                    <w:default w:val="Enter your name"/>
                  </w:textInput>
                </w:ffData>
              </w:fldChar>
            </w:r>
            <w:r w:rsidR="001B6BDF" w:rsidRPr="00733A27">
              <w:rPr>
                <w:color w:val="FFFFFF" w:themeColor="background1"/>
              </w:rPr>
              <w:instrText xml:space="preserve"> FORMTEXT </w:instrText>
            </w:r>
            <w:r w:rsidR="001B6BDF" w:rsidRPr="00733A27">
              <w:rPr>
                <w:color w:val="FFFFFF" w:themeColor="background1"/>
              </w:rPr>
            </w:r>
            <w:r w:rsidR="001B6BDF" w:rsidRPr="00733A27">
              <w:rPr>
                <w:color w:val="FFFFFF" w:themeColor="background1"/>
              </w:rPr>
              <w:fldChar w:fldCharType="separate"/>
            </w:r>
            <w:r w:rsidR="001B6BDF" w:rsidRPr="00733A27">
              <w:rPr>
                <w:noProof/>
                <w:color w:val="FFFFFF" w:themeColor="background1"/>
              </w:rPr>
              <w:t>Enter your name</w:t>
            </w:r>
            <w:r w:rsidR="001B6BDF" w:rsidRPr="00733A27">
              <w:rPr>
                <w:color w:val="FFFFFF" w:themeColor="background1"/>
              </w:rPr>
              <w:fldChar w:fldCharType="end"/>
            </w:r>
          </w:p>
        </w:tc>
      </w:tr>
      <w:tr w:rsidR="004A3029" w:rsidRPr="00A533ED" w:rsidTr="008005FB">
        <w:tc>
          <w:tcPr>
            <w:tcW w:w="1440" w:type="dxa"/>
            <w:shd w:val="clear" w:color="auto" w:fill="auto"/>
          </w:tcPr>
          <w:p w:rsidR="004A3029" w:rsidRPr="00A533ED" w:rsidRDefault="004A3029" w:rsidP="004A0ECE">
            <w:pPr>
              <w:spacing w:after="0"/>
            </w:pPr>
            <w:permStart w:id="1133201644" w:edGrp="everyone" w:colFirst="1" w:colLast="1"/>
            <w:permEnd w:id="1780364480"/>
            <w:r w:rsidRPr="00A533ED">
              <w:t>Title:</w:t>
            </w:r>
          </w:p>
        </w:tc>
        <w:tc>
          <w:tcPr>
            <w:tcW w:w="7920" w:type="dxa"/>
            <w:gridSpan w:val="3"/>
            <w:shd w:val="clear" w:color="auto" w:fill="auto"/>
          </w:tcPr>
          <w:p w:rsidR="004A3029" w:rsidRPr="00A533ED" w:rsidRDefault="00733A27" w:rsidP="00D07A31">
            <w:pPr>
              <w:spacing w:after="0"/>
            </w:pPr>
            <w:r>
              <w:rPr>
                <w:noProof/>
              </w:rPr>
              <mc:AlternateContent>
                <mc:Choice Requires="wps">
                  <w:drawing>
                    <wp:anchor distT="0" distB="0" distL="114300" distR="114300" simplePos="0" relativeHeight="251686912" behindDoc="0" locked="0" layoutInCell="1" allowOverlap="1" wp14:anchorId="404F341F" wp14:editId="398F4CD9">
                      <wp:simplePos x="0" y="0"/>
                      <wp:positionH relativeFrom="column">
                        <wp:posOffset>64770</wp:posOffset>
                      </wp:positionH>
                      <wp:positionV relativeFrom="paragraph">
                        <wp:posOffset>238125</wp:posOffset>
                      </wp:positionV>
                      <wp:extent cx="2165350" cy="0"/>
                      <wp:effectExtent l="0" t="0" r="25400" b="19050"/>
                      <wp:wrapNone/>
                      <wp:docPr id="14" name="Straight Connector 14"/>
                      <wp:cNvGraphicFramePr/>
                      <a:graphic xmlns:a="http://schemas.openxmlformats.org/drawingml/2006/main">
                        <a:graphicData uri="http://schemas.microsoft.com/office/word/2010/wordprocessingShape">
                          <wps:wsp>
                            <wps:cNvCnPr/>
                            <wps:spPr>
                              <a:xfrm>
                                <a:off x="0" y="0"/>
                                <a:ext cx="2165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4"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1pt,18.75pt" to="175.6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" strokecolor="#4579b8 [3044]"/>
                  </w:pict>
                </mc:Fallback>
              </mc:AlternateContent>
            </w:r>
            <w:r>
              <w:rPr>
                <w:noProof/>
                <w:color w:val="FFFFFF" w:themeColor="background1"/>
              </w:rPr>
              <mc:AlternateContent>
                <mc:Choice Requires="wps">
                  <w:drawing>
                    <wp:anchor distT="0" distB="0" distL="114300" distR="114300" simplePos="0" relativeHeight="251685888" behindDoc="0" locked="0" layoutInCell="1" allowOverlap="1" wp14:anchorId="4983F487" wp14:editId="6648B4C2">
                      <wp:simplePos x="0" y="0"/>
                      <wp:positionH relativeFrom="column">
                        <wp:posOffset>-1905</wp:posOffset>
                      </wp:positionH>
                      <wp:positionV relativeFrom="paragraph">
                        <wp:posOffset>19050</wp:posOffset>
                      </wp:positionV>
                      <wp:extent cx="2232025" cy="0"/>
                      <wp:effectExtent l="0" t="0" r="15875" b="19050"/>
                      <wp:wrapNone/>
                      <wp:docPr id="13" name="Straight Connector 13"/>
                      <wp:cNvGraphicFramePr/>
                      <a:graphic xmlns:a="http://schemas.openxmlformats.org/drawingml/2006/main">
                        <a:graphicData uri="http://schemas.microsoft.com/office/word/2010/wordprocessingShape">
                          <wps:wsp>
                            <wps:cNvCnPr/>
                            <wps:spPr>
                              <a:xfrm>
                                <a:off x="0" y="0"/>
                                <a:ext cx="2232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5pt,1.5pt" to="175.6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" strokecolor="#4579b8 [3044]"/>
                  </w:pict>
                </mc:Fallback>
              </mc:AlternateContent>
            </w:r>
            <w:r w:rsidR="004A3029" w:rsidRPr="00A533ED">
              <w:t xml:space="preserve"> </w:t>
            </w:r>
            <w:r w:rsidR="00D07A31">
              <w:rPr>
                <w:color w:val="FFFFFF" w:themeColor="background1"/>
              </w:rPr>
              <w:fldChar w:fldCharType="begin">
                <w:ffData>
                  <w:name w:val=""/>
                  <w:enabled/>
                  <w:calcOnExit w:val="0"/>
                  <w:statusText w:type="text" w:val="This is the last field in approvals form"/>
                  <w:textInput>
                    <w:default w:val="Enter your name"/>
                  </w:textInput>
                </w:ffData>
              </w:fldChar>
            </w:r>
            <w:r w:rsidR="00D07A31">
              <w:rPr>
                <w:color w:val="FFFFFF" w:themeColor="background1"/>
              </w:rPr>
              <w:instrText xml:space="preserve"> FORMTEXT </w:instrText>
            </w:r>
            <w:r w:rsidR="00D07A31">
              <w:rPr>
                <w:color w:val="FFFFFF" w:themeColor="background1"/>
              </w:rPr>
            </w:r>
            <w:r w:rsidR="00D07A31">
              <w:rPr>
                <w:color w:val="FFFFFF" w:themeColor="background1"/>
              </w:rPr>
              <w:fldChar w:fldCharType="separate"/>
            </w:r>
            <w:r w:rsidR="00D07A31">
              <w:rPr>
                <w:noProof/>
                <w:color w:val="FFFFFF" w:themeColor="background1"/>
              </w:rPr>
              <w:t>Enter your name</w:t>
            </w:r>
            <w:r w:rsidR="00D07A31">
              <w:rPr>
                <w:color w:val="FFFFFF" w:themeColor="background1"/>
              </w:rPr>
              <w:fldChar w:fldCharType="end"/>
            </w:r>
          </w:p>
        </w:tc>
      </w:tr>
      <w:permEnd w:id="1133201644"/>
      <w:tr w:rsidR="004A3029" w:rsidRPr="00A533ED" w:rsidTr="00301418">
        <w:tc>
          <w:tcPr>
            <w:tcW w:w="9360" w:type="dxa"/>
            <w:gridSpan w:val="4"/>
            <w:shd w:val="clear" w:color="auto" w:fill="auto"/>
          </w:tcPr>
          <w:p w:rsidR="004A3029" w:rsidRDefault="004A3029" w:rsidP="004A0ECE">
            <w:pPr>
              <w:spacing w:after="0"/>
            </w:pPr>
            <w:r w:rsidRPr="00A533ED">
              <w:t>Role:</w:t>
            </w:r>
            <w:r>
              <w:t xml:space="preserve">                CMS Business Owner</w:t>
            </w:r>
          </w:p>
          <w:p w:rsidR="004A3029" w:rsidRPr="00A533ED" w:rsidRDefault="004A3029" w:rsidP="004A0ECE">
            <w:pPr>
              <w:spacing w:after="0"/>
            </w:pPr>
            <w:r>
              <w:rPr>
                <w:noProof/>
              </w:rPr>
              <mc:AlternateContent>
                <mc:Choice Requires="wps">
                  <w:drawing>
                    <wp:anchor distT="0" distB="0" distL="114300" distR="114300" simplePos="0" relativeHeight="251693056" behindDoc="0" locked="0" layoutInCell="1" allowOverlap="1" wp14:anchorId="498D38B6" wp14:editId="49C58BBD">
                      <wp:simplePos x="0" y="0"/>
                      <wp:positionH relativeFrom="column">
                        <wp:posOffset>912495</wp:posOffset>
                      </wp:positionH>
                      <wp:positionV relativeFrom="paragraph">
                        <wp:posOffset>22860</wp:posOffset>
                      </wp:positionV>
                      <wp:extent cx="2038350" cy="9525"/>
                      <wp:effectExtent l="0" t="0" r="19050" b="28575"/>
                      <wp:wrapNone/>
                      <wp:docPr id="10" name="Straight Connector 10"/>
                      <wp:cNvGraphicFramePr/>
                      <a:graphic xmlns:a="http://schemas.openxmlformats.org/drawingml/2006/main">
                        <a:graphicData uri="http://schemas.microsoft.com/office/word/2010/wordprocessingShape">
                          <wps:wsp>
                            <wps:cNvCnPr/>
                            <wps:spPr>
                              <a:xfrm>
                                <a:off x="0" y="0"/>
                                <a:ext cx="20383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71.85pt,1.8pt" to="232.3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" strokecolor="#4579b8 [3044]"/>
                  </w:pict>
                </mc:Fallback>
              </mc:AlternateContent>
            </w:r>
          </w:p>
        </w:tc>
      </w:tr>
    </w:tbl>
    <w:p w:rsidR="008C6B04" w:rsidRDefault="008C6B04">
      <w:pPr>
        <w:spacing w:before="0" w:after="0"/>
      </w:pPr>
    </w:p>
    <w:p w:rsidR="005451B1" w:rsidRDefault="005451B1">
      <w:pPr>
        <w:spacing w:before="0" w:after="0"/>
      </w:pPr>
    </w:p>
    <w:p w:rsidR="00BE638F" w:rsidRDefault="00BE638F">
      <w:pPr>
        <w:spacing w:before="0" w:after="0"/>
      </w:pPr>
    </w:p>
    <w:sectPr w:rsidR="00BE638F" w:rsidSect="007E756B">
      <w:headerReference w:type="default" r:id="rId34"/>
      <w:type w:val="continuous"/>
      <w:pgSz w:w="12240" w:h="15840" w:code="1"/>
      <w:pgMar w:top="1440" w:right="1440" w:bottom="1440" w:left="1440" w:header="504" w:footer="50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0F24" w:rsidRDefault="00150F24">
      <w:r>
        <w:separator/>
      </w:r>
    </w:p>
    <w:p w:rsidR="00150F24" w:rsidRDefault="00150F24"/>
    <w:p w:rsidR="00150F24" w:rsidRDefault="00150F24"/>
  </w:endnote>
  <w:endnote w:type="continuationSeparator" w:id="0">
    <w:p w:rsidR="00150F24" w:rsidRDefault="00150F24">
      <w:r>
        <w:continuationSeparator/>
      </w:r>
    </w:p>
    <w:p w:rsidR="00150F24" w:rsidRDefault="00150F24"/>
    <w:p w:rsidR="00150F24" w:rsidRDefault="00150F24"/>
  </w:endnote>
  <w:endnote w:type="continuationNotice" w:id="1">
    <w:p w:rsidR="00150F24" w:rsidRDefault="00150F24">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Arial Narrow">
    <w:panose1 w:val="020B0606020202030204"/>
    <w:charset w:val="00"/>
    <w:family w:val="swiss"/>
    <w:pitch w:val="variable"/>
    <w:sig w:usb0="00000287" w:usb1="000008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79F3" w:rsidRDefault="00150F24" w:rsidP="00736D57">
    <w:pPr>
      <w:pStyle w:val="Footer"/>
      <w:rPr>
        <w:rStyle w:val="PageNumber"/>
      </w:rPr>
    </w:pPr>
    <w:r>
      <w:fldChar w:fldCharType="begin"/>
    </w:r>
    <w:r>
      <w:instrText xml:space="preserve"> STYLEREF  "Doc Title"  \* MERGEFORMAT </w:instrText>
    </w:r>
    <w:r>
      <w:fldChar w:fldCharType="separate"/>
    </w:r>
    <w:r w:rsidR="00F279F3">
      <w:rPr>
        <w:noProof/>
      </w:rPr>
      <w:t>User Manual</w:t>
    </w:r>
    <w:r>
      <w:rPr>
        <w:noProof/>
      </w:rPr>
      <w:fldChar w:fldCharType="end"/>
    </w:r>
    <w:r w:rsidR="00F279F3">
      <w:tab/>
    </w:r>
    <w:r w:rsidR="00F279F3">
      <w:tab/>
    </w:r>
    <w:r w:rsidR="00F279F3">
      <w:rPr>
        <w:rStyle w:val="PageNumber"/>
      </w:rPr>
      <w:fldChar w:fldCharType="begin"/>
    </w:r>
    <w:r w:rsidR="00F279F3">
      <w:rPr>
        <w:rStyle w:val="PageNumber"/>
      </w:rPr>
      <w:instrText xml:space="preserve"> PAGE </w:instrText>
    </w:r>
    <w:r w:rsidR="00F279F3">
      <w:rPr>
        <w:rStyle w:val="PageNumber"/>
      </w:rPr>
      <w:fldChar w:fldCharType="separate"/>
    </w:r>
    <w:r w:rsidR="00F279F3">
      <w:rPr>
        <w:rStyle w:val="PageNumber"/>
        <w:noProof/>
      </w:rPr>
      <w:t>ii</w:t>
    </w:r>
    <w:r w:rsidR="00F279F3">
      <w:rPr>
        <w:rStyle w:val="PageNumber"/>
      </w:rPr>
      <w:fldChar w:fldCharType="end"/>
    </w:r>
  </w:p>
  <w:p w:rsidR="00F279F3" w:rsidRDefault="00F279F3" w:rsidP="00736D57">
    <w:pPr>
      <w:pStyle w:val="Footer"/>
      <w:rPr>
        <w:b/>
        <w:sz w:val="20"/>
      </w:rPr>
    </w:pPr>
    <w:r>
      <w:fldChar w:fldCharType="begin"/>
    </w:r>
    <w:r>
      <w:instrText xml:space="preserve"> STYLEREF  "Version Number"  \* MERGEFORMAT </w:instrText>
    </w:r>
    <w:r>
      <w:fldChar w:fldCharType="separate"/>
    </w:r>
    <w:r>
      <w:rPr>
        <w:b/>
        <w:bCs/>
        <w:noProof/>
      </w:rPr>
      <w:t>Error! Use the Home tab to apply Version Number to the text that you want to appear here.</w:t>
    </w:r>
    <w:r>
      <w:fldChar w:fldCharType="end"/>
    </w:r>
    <w:r>
      <w:rPr>
        <w:rStyle w:val="PageNumber"/>
      </w:rPr>
      <w:tab/>
    </w:r>
    <w:r>
      <w:rPr>
        <w:rStyle w:val="PageNumber"/>
      </w:rPr>
      <w:tab/>
    </w:r>
    <w:r w:rsidR="00150F24">
      <w:fldChar w:fldCharType="begin"/>
    </w:r>
    <w:r w:rsidR="00150F24">
      <w:instrText xml:space="preserve"> STYLEREF  PubDate  \* MERGEFORMAT </w:instrText>
    </w:r>
    <w:r w:rsidR="00150F24">
      <w:fldChar w:fldCharType="separate"/>
    </w:r>
    <w:r w:rsidRPr="00A52BC5">
      <w:rPr>
        <w:rStyle w:val="PageNumber"/>
        <w:noProof/>
      </w:rPr>
      <w:t>02/18/2014</w:t>
    </w:r>
    <w:r w:rsidR="00150F24">
      <w:rPr>
        <w:rStyle w:val="PageNumber"/>
        <w:noProof/>
      </w:rPr>
      <w:fldChar w:fldCharType="end"/>
    </w:r>
    <w:r>
      <w:rPr>
        <w:rStyle w:val="PageNumber"/>
      </w:rPr>
      <w:t>&lt;Pub Date&gt;</w:t>
    </w:r>
    <w:r w:rsidR="00150F24">
      <w:fldChar w:fldCharType="begin"/>
    </w:r>
    <w:r w:rsidR="00150F24">
      <w:instrText xml:space="preserve"> STYLEREF PubDate \* MERGEFORMAT </w:instrText>
    </w:r>
    <w:r w:rsidR="00150F24">
      <w:fldChar w:fldCharType="separate"/>
    </w:r>
    <w:r>
      <w:rPr>
        <w:noProof/>
      </w:rPr>
      <w:t>02/18/2014</w:t>
    </w:r>
    <w:r w:rsidR="00150F24">
      <w:rPr>
        <w:noProof/>
      </w:rPr>
      <w:fldChar w:fldCharType="end"/>
    </w:r>
  </w:p>
  <w:p w:rsidR="00F279F3" w:rsidRPr="00736D57" w:rsidRDefault="00150F24" w:rsidP="00736D57">
    <w:pPr>
      <w:pStyle w:val="Footer2"/>
    </w:pPr>
    <w:r>
      <w:fldChar w:fldCharType="begin"/>
    </w:r>
    <w:r>
      <w:instrText xml:space="preserve"> STYLEREF Classification \* MERGEFORMAT </w:instrText>
    </w:r>
    <w:r>
      <w:fldChar w:fldCharType="separate"/>
    </w:r>
    <w:r w:rsidR="00F279F3">
      <w:rPr>
        <w:noProof/>
      </w:rPr>
      <w:t>CMS eXpedited Life Cycle (XLC)</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79F3" w:rsidRDefault="00150F24" w:rsidP="006F1044">
    <w:pPr>
      <w:pStyle w:val="Footer"/>
      <w:spacing w:before="120"/>
      <w:contextualSpacing/>
    </w:pPr>
    <w:r>
      <w:fldChar w:fldCharType="begin"/>
    </w:r>
    <w:r>
      <w:instrText xml:space="preserve"> STYLEREF  "Doc Title"  \* MERGEFORMAT </w:instrText>
    </w:r>
    <w:r>
      <w:fldChar w:fldCharType="separate"/>
    </w:r>
    <w:r w:rsidR="006F6988">
      <w:rPr>
        <w:noProof/>
      </w:rPr>
      <w:t>User Manual</w:t>
    </w:r>
    <w:r>
      <w:rPr>
        <w:noProof/>
      </w:rPr>
      <w:fldChar w:fldCharType="end"/>
    </w:r>
    <w:r w:rsidR="00F279F3">
      <w:t xml:space="preserve"> </w:t>
    </w:r>
    <w:r>
      <w:fldChar w:fldCharType="begin"/>
    </w:r>
    <w:r>
      <w:instrText xml:space="preserve"> STYLEREF  Version  \* MERGEFORMAT </w:instrText>
    </w:r>
    <w:r>
      <w:fldChar w:fldCharType="separate"/>
    </w:r>
    <w:r w:rsidR="006F6988" w:rsidRPr="006F6988">
      <w:rPr>
        <w:rStyle w:val="PageNumber"/>
        <w:noProof/>
      </w:rPr>
      <w:t>Version</w:t>
    </w:r>
    <w:r w:rsidR="006F6988">
      <w:rPr>
        <w:noProof/>
      </w:rPr>
      <w:t xml:space="preserve"> 1.0</w:t>
    </w:r>
    <w:r>
      <w:rPr>
        <w:noProof/>
      </w:rPr>
      <w:fldChar w:fldCharType="end"/>
    </w:r>
    <w:r w:rsidR="00F279F3">
      <w:tab/>
    </w:r>
    <w:r w:rsidR="00F279F3">
      <w:tab/>
    </w:r>
  </w:p>
  <w:p w:rsidR="00F279F3" w:rsidRDefault="00150F24" w:rsidP="006F1044">
    <w:pPr>
      <w:pStyle w:val="Footer"/>
      <w:spacing w:before="120"/>
      <w:contextualSpacing/>
      <w:rPr>
        <w:noProof/>
      </w:rPr>
    </w:pPr>
    <w:r>
      <w:fldChar w:fldCharType="begin"/>
    </w:r>
    <w:r>
      <w:instrText xml:space="preserve"> STYLEREF  ProjectName  \* MERGEFORMAT </w:instrText>
    </w:r>
    <w:r>
      <w:fldChar w:fldCharType="separate"/>
    </w:r>
    <w:r w:rsidR="006F6988">
      <w:rPr>
        <w:noProof/>
      </w:rPr>
      <w:t>Physician Quality Reporting System (PQRS)/ Electronic Prescribing (eRx) Programs Electronic Survey for Registries</w:t>
    </w:r>
    <w:r>
      <w:rPr>
        <w:noProof/>
      </w:rPr>
      <w:fldChar w:fldCharType="end"/>
    </w:r>
  </w:p>
  <w:p w:rsidR="00F279F3" w:rsidRDefault="00F279F3" w:rsidP="006F1044">
    <w:pPr>
      <w:pStyle w:val="Footer"/>
      <w:spacing w:before="120"/>
      <w:contextualSpacing/>
      <w:rPr>
        <w:noProof/>
      </w:rPr>
    </w:pPr>
  </w:p>
  <w:p w:rsidR="00F279F3" w:rsidRDefault="00F279F3" w:rsidP="006F1044">
    <w:pPr>
      <w:pStyle w:val="Footer"/>
      <w:spacing w:before="120"/>
      <w:contextualSpacing/>
      <w:rPr>
        <w:rStyle w:val="PageNumber"/>
      </w:rPr>
    </w:pPr>
    <w:r>
      <w:tab/>
    </w:r>
    <w:r>
      <w:fldChar w:fldCharType="begin"/>
    </w:r>
    <w:r>
      <w:instrText xml:space="preserve"> PAGE   \* MERGEFORMAT </w:instrText>
    </w:r>
    <w:r>
      <w:fldChar w:fldCharType="separate"/>
    </w:r>
    <w:r w:rsidR="006F6988">
      <w:rPr>
        <w:noProof/>
      </w:rPr>
      <w:t>25</w:t>
    </w:r>
    <w:r>
      <w:rPr>
        <w:noProof/>
      </w:rPr>
      <w:fldChar w:fldCharType="end"/>
    </w:r>
  </w:p>
  <w:p w:rsidR="00F279F3" w:rsidRPr="006F1044" w:rsidRDefault="00F279F3" w:rsidP="006F104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79F3" w:rsidRDefault="00150F24" w:rsidP="000C2654">
    <w:pPr>
      <w:pStyle w:val="Footer"/>
      <w:spacing w:before="120"/>
      <w:rPr>
        <w:rStyle w:val="PageNumber"/>
      </w:rPr>
    </w:pPr>
    <w:r>
      <w:fldChar w:fldCharType="begin"/>
    </w:r>
    <w:r>
      <w:instrText xml:space="preserve"> STYLEREF  "Doc Title"  \* MERGEFORMAT </w:instrText>
    </w:r>
    <w:r>
      <w:fldChar w:fldCharType="separate"/>
    </w:r>
    <w:r w:rsidR="00F279F3">
      <w:rPr>
        <w:noProof/>
      </w:rPr>
      <w:t>User Manual</w:t>
    </w:r>
    <w:r>
      <w:rPr>
        <w:noProof/>
      </w:rPr>
      <w:fldChar w:fldCharType="end"/>
    </w:r>
    <w:r w:rsidR="00F279F3">
      <w:t xml:space="preserve"> </w:t>
    </w:r>
    <w:r>
      <w:fldChar w:fldCharType="begin"/>
    </w:r>
    <w:r>
      <w:instrText xml:space="preserve"> STYLEREF  Version  \* MERGEFORMAT</w:instrText>
    </w:r>
    <w:r>
      <w:instrText xml:space="preserve"> </w:instrText>
    </w:r>
    <w:r>
      <w:fldChar w:fldCharType="separate"/>
    </w:r>
    <w:r w:rsidR="00F279F3" w:rsidRPr="00614886">
      <w:rPr>
        <w:rStyle w:val="PageNumber"/>
        <w:noProof/>
      </w:rPr>
      <w:t>Version</w:t>
    </w:r>
    <w:r w:rsidR="00F279F3">
      <w:rPr>
        <w:noProof/>
      </w:rPr>
      <w:t xml:space="preserve"> 1.0</w:t>
    </w:r>
    <w:r>
      <w:rPr>
        <w:noProof/>
      </w:rPr>
      <w:fldChar w:fldCharType="end"/>
    </w:r>
    <w:r w:rsidR="00F279F3">
      <w:tab/>
    </w:r>
    <w:r w:rsidR="00F279F3">
      <w:fldChar w:fldCharType="begin"/>
    </w:r>
    <w:r w:rsidR="00F279F3">
      <w:instrText xml:space="preserve"> PAGE   \* MERGEFORMAT </w:instrText>
    </w:r>
    <w:r w:rsidR="00F279F3">
      <w:fldChar w:fldCharType="separate"/>
    </w:r>
    <w:r w:rsidR="00F279F3">
      <w:rPr>
        <w:noProof/>
      </w:rPr>
      <w:t>ii</w:t>
    </w:r>
    <w:r w:rsidR="00F279F3">
      <w:rPr>
        <w:noProof/>
      </w:rPr>
      <w:fldChar w:fldCharType="end"/>
    </w:r>
    <w:r w:rsidR="00F279F3">
      <w:tab/>
    </w:r>
    <w:r>
      <w:fldChar w:fldCharType="begin"/>
    </w:r>
    <w:r>
      <w:instrText xml:space="preserve"> STYLEREF  ProjectName  \* MERGEFORMAT </w:instrText>
    </w:r>
    <w:r>
      <w:fldChar w:fldCharType="separate"/>
    </w:r>
    <w:r w:rsidR="00F279F3">
      <w:rPr>
        <w:noProof/>
      </w:rPr>
      <w:t>Physician Quality Reporting System (PQRS) Data Validation Project – Electronic Survey for Registries</w:t>
    </w:r>
    <w:r>
      <w:rPr>
        <w:noProof/>
      </w:rPr>
      <w:fldChar w:fldCharType="end"/>
    </w:r>
    <w:r w:rsidR="00F279F3">
      <w:tab/>
    </w:r>
  </w:p>
  <w:p w:rsidR="00F279F3" w:rsidRDefault="00F279F3" w:rsidP="00F160D8">
    <w:pPr>
      <w:pStyle w:val="Footer"/>
      <w:jc w:val="center"/>
    </w:pPr>
    <w:r>
      <w:rPr>
        <w:rStyle w:val="PageNumber"/>
      </w:rPr>
      <w:tab/>
    </w:r>
    <w:r>
      <w:rPr>
        <w:rStyle w:val="PageNumber"/>
      </w:rPr>
      <w:tab/>
    </w:r>
    <w:r>
      <w:rPr>
        <w:rStyle w:val="PageNumber"/>
        <w:noProof/>
      </w:rPr>
      <w:b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0F24" w:rsidRDefault="00150F24">
      <w:r>
        <w:separator/>
      </w:r>
    </w:p>
    <w:p w:rsidR="00150F24" w:rsidRDefault="00150F24"/>
    <w:p w:rsidR="00150F24" w:rsidRDefault="00150F24"/>
  </w:footnote>
  <w:footnote w:type="continuationSeparator" w:id="0">
    <w:p w:rsidR="00150F24" w:rsidRDefault="00150F24">
      <w:r>
        <w:continuationSeparator/>
      </w:r>
    </w:p>
    <w:p w:rsidR="00150F24" w:rsidRDefault="00150F24"/>
    <w:p w:rsidR="00150F24" w:rsidRDefault="00150F24"/>
  </w:footnote>
  <w:footnote w:type="continuationNotice" w:id="1">
    <w:p w:rsidR="00150F24" w:rsidRDefault="00150F24">
      <w:pPr>
        <w:spacing w:before="0"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79F3" w:rsidRDefault="00F279F3" w:rsidP="006B052D">
    <w:pPr>
      <w:pStyle w:val="Header2"/>
      <w:tabs>
        <w:tab w:val="left" w:pos="9105"/>
      </w:tabs>
      <w:jc w:val="right"/>
    </w:pPr>
    <w:r>
      <w:tab/>
    </w:r>
  </w:p>
  <w:p w:rsidR="00F279F3" w:rsidRPr="006B052D" w:rsidRDefault="00F279F3" w:rsidP="006B052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79F3" w:rsidRDefault="00F279F3" w:rsidP="006B052D">
    <w:pPr>
      <w:pStyle w:val="Header2"/>
    </w:pPr>
    <w:r>
      <w:t>CMS XLC</w:t>
    </w:r>
    <w:r>
      <w:tab/>
    </w:r>
    <w:r w:rsidR="00150F24">
      <w:fldChar w:fldCharType="begin"/>
    </w:r>
    <w:r w:rsidR="00150F24">
      <w:instrText xml:space="preserve"> STYLEREF  "Front M</w:instrText>
    </w:r>
    <w:r w:rsidR="00150F24">
      <w:instrText xml:space="preserve">atter Header"  \* MERGEFORMAT </w:instrText>
    </w:r>
    <w:r w:rsidR="00150F24">
      <w:fldChar w:fldCharType="separate"/>
    </w:r>
    <w:r w:rsidR="006F6988">
      <w:rPr>
        <w:noProof/>
      </w:rPr>
      <w:t>List of Figures</w:t>
    </w:r>
    <w:r w:rsidR="00150F24">
      <w:rPr>
        <w:noProof/>
      </w:rPr>
      <w:fldChar w:fldCharType="end"/>
    </w:r>
  </w:p>
  <w:p w:rsidR="00F279F3" w:rsidRPr="006B052D" w:rsidRDefault="00F279F3" w:rsidP="006B052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79F3" w:rsidRPr="00DC0109" w:rsidRDefault="00F279F3" w:rsidP="00EB5A4B">
    <w:pPr>
      <w:pStyle w:val="Footer"/>
      <w:pBdr>
        <w:top w:val="none" w:sz="0" w:space="0" w:color="auto"/>
        <w:bottom w:val="single" w:sz="4" w:space="1" w:color="auto"/>
      </w:pBdr>
    </w:pPr>
    <w:r>
      <w:tab/>
    </w:r>
    <w:r>
      <w:tab/>
    </w:r>
    <w:r w:rsidR="00150F24">
      <w:fldChar w:fldCharType="begin"/>
    </w:r>
    <w:r w:rsidR="00150F24">
      <w:instrText xml:space="preserve"> STYLEREF  "Front Matter Header"  \* MERGEFORMAT </w:instrText>
    </w:r>
    <w:r w:rsidR="00150F24">
      <w:fldChar w:fldCharType="separate"/>
    </w:r>
    <w:r>
      <w:rPr>
        <w:noProof/>
      </w:rPr>
      <w:t>Table of Contents</w:t>
    </w:r>
    <w:r w:rsidR="00150F24">
      <w:rPr>
        <w:noProof/>
      </w:rPr>
      <w:fldChar w:fldCharType="end"/>
    </w:r>
    <w:r w:rsidRPr="00DC0109">
      <w:t xml:space="preserve"> </w:t>
    </w:r>
  </w:p>
  <w:p w:rsidR="00F279F3" w:rsidRPr="00EB5A4B" w:rsidRDefault="00F279F3" w:rsidP="00EB5A4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79F3" w:rsidRDefault="00F279F3" w:rsidP="006B052D">
    <w:pPr>
      <w:pStyle w:val="Header2"/>
    </w:pPr>
    <w:r>
      <w:t>CMS XLC</w:t>
    </w:r>
    <w:r>
      <w:tab/>
    </w:r>
    <w:r>
      <w:fldChar w:fldCharType="begin"/>
    </w:r>
    <w:r>
      <w:instrText xml:space="preserve"> STYLEREF  "Front Matter Header"  \* MERGEFORMAT </w:instrText>
    </w:r>
    <w:r>
      <w:fldChar w:fldCharType="end"/>
    </w:r>
    <w:r w:rsidR="00150F24">
      <w:fldChar w:fldCharType="begin"/>
    </w:r>
    <w:r w:rsidR="00150F24">
      <w:instrText xml:space="preserve"> STYLEREF  "Heading 1"  \* MERGEFORMAT </w:instrText>
    </w:r>
    <w:r w:rsidR="00150F24">
      <w:fldChar w:fldCharType="separate"/>
    </w:r>
    <w:r w:rsidR="006F6988">
      <w:rPr>
        <w:noProof/>
      </w:rPr>
      <w:t>Troubleshooting &amp; Support</w:t>
    </w:r>
    <w:r w:rsidR="00150F24">
      <w:rPr>
        <w:noProof/>
      </w:rPr>
      <w:fldChar w:fldCharType="end"/>
    </w:r>
  </w:p>
  <w:p w:rsidR="00F279F3" w:rsidRPr="006B052D" w:rsidRDefault="00F279F3" w:rsidP="006B052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79F3" w:rsidRDefault="00F279F3" w:rsidP="006B052D">
    <w:pPr>
      <w:pStyle w:val="Header2"/>
    </w:pPr>
    <w:r>
      <w:t>CMS XLC</w:t>
    </w:r>
    <w:r>
      <w:tab/>
    </w:r>
    <w:r>
      <w:fldChar w:fldCharType="begin"/>
    </w:r>
    <w:r>
      <w:instrText xml:space="preserve"> STYLEREF  "Front Matter Header"  \* MERGEFORMAT </w:instrText>
    </w:r>
    <w:r>
      <w:fldChar w:fldCharType="end"/>
    </w:r>
    <w:r w:rsidR="00150F24">
      <w:fldChar w:fldCharType="begin"/>
    </w:r>
    <w:r w:rsidR="00150F24">
      <w:instrText xml:space="preserve"> STYLEREF  "Back Matter Heading"  \* MERGEFORMAT </w:instrText>
    </w:r>
    <w:r w:rsidR="00150F24">
      <w:fldChar w:fldCharType="separate"/>
    </w:r>
    <w:r w:rsidR="006F6988">
      <w:rPr>
        <w:noProof/>
      </w:rPr>
      <w:t>Approvals</w:t>
    </w:r>
    <w:r w:rsidR="00150F24">
      <w:rPr>
        <w:noProof/>
      </w:rPr>
      <w:fldChar w:fldCharType="end"/>
    </w:r>
    <w:r>
      <w:t xml:space="preserve"> </w:t>
    </w:r>
  </w:p>
  <w:p w:rsidR="00F279F3" w:rsidRPr="006B052D" w:rsidRDefault="00F279F3" w:rsidP="006B052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B335C"/>
    <w:multiLevelType w:val="hybridMultilevel"/>
    <w:tmpl w:val="0F766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843E85"/>
    <w:multiLevelType w:val="hybridMultilevel"/>
    <w:tmpl w:val="62F6096C"/>
    <w:lvl w:ilvl="0" w:tplc="2EFE2F18">
      <w:start w:val="1"/>
      <w:numFmt w:val="decimal"/>
      <w:pStyle w:val="NewNumberedList"/>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AC0A92"/>
    <w:multiLevelType w:val="hybridMultilevel"/>
    <w:tmpl w:val="84AAF986"/>
    <w:lvl w:ilvl="0" w:tplc="33D83192">
      <w:start w:val="1"/>
      <w:numFmt w:val="bullet"/>
      <w:pStyle w:val="NumberedList2bulleted"/>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A6F0733"/>
    <w:multiLevelType w:val="multilevel"/>
    <w:tmpl w:val="E006C0FE"/>
    <w:lvl w:ilvl="0">
      <w:start w:val="1"/>
      <w:numFmt w:val="bullet"/>
      <w:pStyle w:val="BulletListSing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5">
    <w:nsid w:val="0D9E06E1"/>
    <w:multiLevelType w:val="multilevel"/>
    <w:tmpl w:val="3D289A2C"/>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6">
    <w:nsid w:val="0EF63353"/>
    <w:multiLevelType w:val="hybridMultilevel"/>
    <w:tmpl w:val="959CF92E"/>
    <w:lvl w:ilvl="0" w:tplc="094AC966">
      <w:start w:val="1"/>
      <w:numFmt w:val="bullet"/>
      <w:pStyle w:val="bullet"/>
      <w:lvlText w:val=""/>
      <w:lvlJc w:val="left"/>
      <w:pPr>
        <w:tabs>
          <w:tab w:val="num" w:pos="900"/>
        </w:tabs>
        <w:ind w:left="900" w:hanging="360"/>
      </w:pPr>
      <w:rPr>
        <w:rFonts w:ascii="Symbol" w:hAnsi="Symbol" w:hint="default"/>
      </w:rPr>
    </w:lvl>
    <w:lvl w:ilvl="1" w:tplc="FFFFFFFF">
      <w:start w:val="1"/>
      <w:numFmt w:val="bullet"/>
      <w:lvlText w:val=""/>
      <w:lvlJc w:val="left"/>
      <w:pPr>
        <w:tabs>
          <w:tab w:val="num" w:pos="1980"/>
        </w:tabs>
        <w:ind w:left="1980" w:hanging="360"/>
      </w:pPr>
      <w:rPr>
        <w:rFonts w:ascii="Wingdings 2" w:hAnsi="Wingdings 2" w:hint="default"/>
        <w:color w:val="4D4D4D"/>
        <w:sz w:val="24"/>
      </w:rPr>
    </w:lvl>
    <w:lvl w:ilvl="2" w:tplc="FFFFFFFF">
      <w:start w:val="1"/>
      <w:numFmt w:val="bullet"/>
      <w:lvlText w:val=""/>
      <w:lvlJc w:val="left"/>
      <w:pPr>
        <w:tabs>
          <w:tab w:val="num" w:pos="2700"/>
        </w:tabs>
        <w:ind w:left="2700" w:hanging="360"/>
      </w:pPr>
      <w:rPr>
        <w:rFonts w:ascii="Wingdings" w:hAnsi="Wingdings" w:hint="default"/>
      </w:rPr>
    </w:lvl>
    <w:lvl w:ilvl="3" w:tplc="FFFFFFFF">
      <w:start w:val="1"/>
      <w:numFmt w:val="bullet"/>
      <w:lvlText w:val=""/>
      <w:lvlJc w:val="left"/>
      <w:pPr>
        <w:tabs>
          <w:tab w:val="num" w:pos="3420"/>
        </w:tabs>
        <w:ind w:left="3420" w:hanging="360"/>
      </w:pPr>
      <w:rPr>
        <w:rFonts w:ascii="Symbol" w:hAnsi="Symbol" w:hint="default"/>
      </w:rPr>
    </w:lvl>
    <w:lvl w:ilvl="4" w:tplc="FFFFFFFF" w:tentative="1">
      <w:start w:val="1"/>
      <w:numFmt w:val="bullet"/>
      <w:lvlText w:val="o"/>
      <w:lvlJc w:val="left"/>
      <w:pPr>
        <w:tabs>
          <w:tab w:val="num" w:pos="4140"/>
        </w:tabs>
        <w:ind w:left="4140" w:hanging="360"/>
      </w:pPr>
      <w:rPr>
        <w:rFonts w:ascii="Courier New" w:hAnsi="Courier New" w:hint="default"/>
      </w:rPr>
    </w:lvl>
    <w:lvl w:ilvl="5" w:tplc="FFFFFFFF" w:tentative="1">
      <w:start w:val="1"/>
      <w:numFmt w:val="bullet"/>
      <w:lvlText w:val=""/>
      <w:lvlJc w:val="left"/>
      <w:pPr>
        <w:tabs>
          <w:tab w:val="num" w:pos="4860"/>
        </w:tabs>
        <w:ind w:left="4860" w:hanging="360"/>
      </w:pPr>
      <w:rPr>
        <w:rFonts w:ascii="Wingdings" w:hAnsi="Wingdings" w:hint="default"/>
      </w:rPr>
    </w:lvl>
    <w:lvl w:ilvl="6" w:tplc="FFFFFFFF" w:tentative="1">
      <w:start w:val="1"/>
      <w:numFmt w:val="bullet"/>
      <w:lvlText w:val=""/>
      <w:lvlJc w:val="left"/>
      <w:pPr>
        <w:tabs>
          <w:tab w:val="num" w:pos="5580"/>
        </w:tabs>
        <w:ind w:left="5580" w:hanging="360"/>
      </w:pPr>
      <w:rPr>
        <w:rFonts w:ascii="Symbol" w:hAnsi="Symbol" w:hint="default"/>
      </w:rPr>
    </w:lvl>
    <w:lvl w:ilvl="7" w:tplc="FFFFFFFF" w:tentative="1">
      <w:start w:val="1"/>
      <w:numFmt w:val="bullet"/>
      <w:lvlText w:val="o"/>
      <w:lvlJc w:val="left"/>
      <w:pPr>
        <w:tabs>
          <w:tab w:val="num" w:pos="6300"/>
        </w:tabs>
        <w:ind w:left="6300" w:hanging="360"/>
      </w:pPr>
      <w:rPr>
        <w:rFonts w:ascii="Courier New" w:hAnsi="Courier New" w:hint="default"/>
      </w:rPr>
    </w:lvl>
    <w:lvl w:ilvl="8" w:tplc="FFFFFFFF" w:tentative="1">
      <w:start w:val="1"/>
      <w:numFmt w:val="bullet"/>
      <w:lvlText w:val=""/>
      <w:lvlJc w:val="left"/>
      <w:pPr>
        <w:tabs>
          <w:tab w:val="num" w:pos="7020"/>
        </w:tabs>
        <w:ind w:left="7020" w:hanging="360"/>
      </w:pPr>
      <w:rPr>
        <w:rFonts w:ascii="Wingdings" w:hAnsi="Wingdings" w:hint="default"/>
      </w:rPr>
    </w:lvl>
  </w:abstractNum>
  <w:abstractNum w:abstractNumId="7">
    <w:nsid w:val="10402997"/>
    <w:multiLevelType w:val="hybridMultilevel"/>
    <w:tmpl w:val="654C8486"/>
    <w:lvl w:ilvl="0" w:tplc="979CCA08">
      <w:start w:val="1"/>
      <w:numFmt w:val="bullet"/>
      <w:pStyle w:val="ListBullet2"/>
      <w:lvlText w:val=""/>
      <w:lvlJc w:val="left"/>
      <w:pPr>
        <w:tabs>
          <w:tab w:val="num" w:pos="0"/>
        </w:tabs>
        <w:ind w:left="720" w:hanging="720"/>
      </w:pPr>
      <w:rPr>
        <w:rFonts w:ascii="Symbol" w:hAnsi="Symbol" w:hint="default"/>
        <w:color w:val="0000FF"/>
        <w:sz w:val="24"/>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8">
    <w:nsid w:val="10EF4B9F"/>
    <w:multiLevelType w:val="hybridMultilevel"/>
    <w:tmpl w:val="D3923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E11575"/>
    <w:multiLevelType w:val="hybridMultilevel"/>
    <w:tmpl w:val="664E5EC2"/>
    <w:lvl w:ilvl="0" w:tplc="7638BE9C">
      <w:start w:val="1"/>
      <w:numFmt w:val="decimal"/>
      <w:pStyle w:val="NumberedList"/>
      <w:lvlText w:val="%1."/>
      <w:lvlJc w:val="left"/>
      <w:pPr>
        <w:ind w:left="810" w:hanging="360"/>
      </w:pPr>
    </w:lvl>
    <w:lvl w:ilvl="1" w:tplc="04090003">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10">
    <w:nsid w:val="305016E1"/>
    <w:multiLevelType w:val="hybridMultilevel"/>
    <w:tmpl w:val="E10AD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012B0F"/>
    <w:multiLevelType w:val="hybridMultilevel"/>
    <w:tmpl w:val="A8C05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9EE0E31"/>
    <w:multiLevelType w:val="multilevel"/>
    <w:tmpl w:val="35FC7506"/>
    <w:lvl w:ilvl="0">
      <w:start w:val="1"/>
      <w:numFmt w:val="decimal"/>
      <w:pStyle w:val="AppendixD"/>
      <w:lvlText w:val="D.%1"/>
      <w:lvlJc w:val="left"/>
      <w:pPr>
        <w:tabs>
          <w:tab w:val="num" w:pos="346"/>
        </w:tabs>
        <w:ind w:left="360" w:hanging="360"/>
      </w:pPr>
      <w:rPr>
        <w:rFonts w:cs="Times New Roman" w:hint="default"/>
      </w:rPr>
    </w:lvl>
    <w:lvl w:ilvl="1">
      <w:start w:val="1"/>
      <w:numFmt w:val="decimal"/>
      <w:lvlText w:val="%1.%2."/>
      <w:lvlJc w:val="left"/>
      <w:pPr>
        <w:tabs>
          <w:tab w:val="num" w:pos="1532"/>
        </w:tabs>
        <w:ind w:left="1532" w:hanging="432"/>
      </w:pPr>
      <w:rPr>
        <w:rFonts w:cs="Times New Roman" w:hint="default"/>
      </w:rPr>
    </w:lvl>
    <w:lvl w:ilvl="2">
      <w:start w:val="1"/>
      <w:numFmt w:val="decimal"/>
      <w:lvlText w:val="%1.%2.%3."/>
      <w:lvlJc w:val="left"/>
      <w:pPr>
        <w:tabs>
          <w:tab w:val="num" w:pos="1964"/>
        </w:tabs>
        <w:ind w:left="1964" w:hanging="504"/>
      </w:pPr>
      <w:rPr>
        <w:rFonts w:cs="Times New Roman" w:hint="default"/>
      </w:rPr>
    </w:lvl>
    <w:lvl w:ilvl="3">
      <w:start w:val="1"/>
      <w:numFmt w:val="decimal"/>
      <w:lvlText w:val="%1.%2.%3.%4."/>
      <w:lvlJc w:val="left"/>
      <w:pPr>
        <w:tabs>
          <w:tab w:val="num" w:pos="2468"/>
        </w:tabs>
        <w:ind w:left="2468" w:hanging="648"/>
      </w:pPr>
      <w:rPr>
        <w:rFonts w:cs="Times New Roman" w:hint="default"/>
      </w:rPr>
    </w:lvl>
    <w:lvl w:ilvl="4">
      <w:start w:val="1"/>
      <w:numFmt w:val="decimal"/>
      <w:lvlText w:val="%1.%2.%3.%4.%5."/>
      <w:lvlJc w:val="left"/>
      <w:pPr>
        <w:tabs>
          <w:tab w:val="num" w:pos="2972"/>
        </w:tabs>
        <w:ind w:left="2972" w:hanging="792"/>
      </w:pPr>
      <w:rPr>
        <w:rFonts w:cs="Times New Roman" w:hint="default"/>
      </w:rPr>
    </w:lvl>
    <w:lvl w:ilvl="5">
      <w:start w:val="1"/>
      <w:numFmt w:val="decimal"/>
      <w:lvlText w:val="%1.%2.%3.%4.%5.%6."/>
      <w:lvlJc w:val="left"/>
      <w:pPr>
        <w:tabs>
          <w:tab w:val="num" w:pos="3476"/>
        </w:tabs>
        <w:ind w:left="3476" w:hanging="936"/>
      </w:pPr>
      <w:rPr>
        <w:rFonts w:cs="Times New Roman" w:hint="default"/>
      </w:rPr>
    </w:lvl>
    <w:lvl w:ilvl="6">
      <w:start w:val="1"/>
      <w:numFmt w:val="decimal"/>
      <w:lvlText w:val="%1.%2.%3.%4.%5.%6.%7."/>
      <w:lvlJc w:val="left"/>
      <w:pPr>
        <w:tabs>
          <w:tab w:val="num" w:pos="3980"/>
        </w:tabs>
        <w:ind w:left="3980" w:hanging="1080"/>
      </w:pPr>
      <w:rPr>
        <w:rFonts w:cs="Times New Roman" w:hint="default"/>
      </w:rPr>
    </w:lvl>
    <w:lvl w:ilvl="7">
      <w:start w:val="1"/>
      <w:numFmt w:val="decimal"/>
      <w:lvlText w:val="%1.%2.%3.%4.%5.%6.%7.%8."/>
      <w:lvlJc w:val="left"/>
      <w:pPr>
        <w:tabs>
          <w:tab w:val="num" w:pos="4484"/>
        </w:tabs>
        <w:ind w:left="4484" w:hanging="1224"/>
      </w:pPr>
      <w:rPr>
        <w:rFonts w:cs="Times New Roman" w:hint="default"/>
      </w:rPr>
    </w:lvl>
    <w:lvl w:ilvl="8">
      <w:start w:val="1"/>
      <w:numFmt w:val="decimal"/>
      <w:lvlText w:val="%1.%2.%3.%4.%5.%6.%7.%8.%9."/>
      <w:lvlJc w:val="left"/>
      <w:pPr>
        <w:tabs>
          <w:tab w:val="num" w:pos="5060"/>
        </w:tabs>
        <w:ind w:left="5060" w:hanging="1440"/>
      </w:pPr>
      <w:rPr>
        <w:rFonts w:cs="Times New Roman" w:hint="default"/>
      </w:rPr>
    </w:lvl>
  </w:abstractNum>
  <w:abstractNum w:abstractNumId="13">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15">
    <w:nsid w:val="3F5014F3"/>
    <w:multiLevelType w:val="hybridMultilevel"/>
    <w:tmpl w:val="774406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08339A"/>
    <w:multiLevelType w:val="multilevel"/>
    <w:tmpl w:val="C6BCABDC"/>
    <w:lvl w:ilvl="0">
      <w:start w:val="1"/>
      <w:numFmt w:val="decimal"/>
      <w:pStyle w:val="Heading1"/>
      <w:lvlText w:val="%1."/>
      <w:lvlJc w:val="left"/>
      <w:pPr>
        <w:tabs>
          <w:tab w:val="num" w:pos="720"/>
        </w:tabs>
        <w:ind w:left="720" w:hanging="720"/>
      </w:pPr>
      <w:rPr>
        <w:rFonts w:ascii="Arial Narrow" w:hAnsi="Arial Narrow" w:cs="Arial" w:hint="default"/>
        <w:b/>
        <w:i w:val="0"/>
        <w:sz w:val="36"/>
      </w:rPr>
    </w:lvl>
    <w:lvl w:ilvl="1">
      <w:start w:val="1"/>
      <w:numFmt w:val="decimal"/>
      <w:pStyle w:val="Heading2"/>
      <w:lvlText w:val="%1.%2"/>
      <w:lvlJc w:val="left"/>
      <w:pPr>
        <w:tabs>
          <w:tab w:val="num" w:pos="1080"/>
        </w:tabs>
        <w:ind w:left="1080" w:hanging="720"/>
      </w:pPr>
      <w:rPr>
        <w:rFonts w:ascii="Arial Narrow" w:hAnsi="Arial Narrow" w:cs="Arial" w:hint="default"/>
        <w:b/>
        <w:i w:val="0"/>
        <w:sz w:val="32"/>
      </w:rPr>
    </w:lvl>
    <w:lvl w:ilvl="2">
      <w:start w:val="1"/>
      <w:numFmt w:val="decimal"/>
      <w:pStyle w:val="Heading3"/>
      <w:lvlText w:val="%1.%2.%3"/>
      <w:lvlJc w:val="left"/>
      <w:pPr>
        <w:tabs>
          <w:tab w:val="num" w:pos="936"/>
        </w:tabs>
        <w:ind w:left="936" w:hanging="936"/>
      </w:pPr>
      <w:rPr>
        <w:rFonts w:ascii="Arial Narrow" w:hAnsi="Arial Narrow" w:cs="Arial" w:hint="default"/>
        <w:b/>
        <w:i w:val="0"/>
        <w:sz w:val="28"/>
      </w:rPr>
    </w:lvl>
    <w:lvl w:ilvl="3">
      <w:start w:val="1"/>
      <w:numFmt w:val="decimal"/>
      <w:pStyle w:val="Heading4"/>
      <w:lvlText w:val="%1.%2.%3.%4"/>
      <w:lvlJc w:val="left"/>
      <w:pPr>
        <w:tabs>
          <w:tab w:val="num" w:pos="1458"/>
        </w:tabs>
        <w:ind w:left="1458" w:hanging="1008"/>
      </w:pPr>
      <w:rPr>
        <w:rFonts w:ascii="Arial Narrow" w:hAnsi="Arial Narrow" w:cs="Arial" w:hint="default"/>
        <w:b/>
        <w:i w:val="0"/>
        <w:caps w:val="0"/>
        <w:strike w:val="0"/>
        <w:dstrike w:val="0"/>
        <w:vanish w:val="0"/>
        <w:color w:val="000000"/>
        <w:sz w:val="26"/>
        <w:vertAlign w:val="baseline"/>
      </w:rPr>
    </w:lvl>
    <w:lvl w:ilvl="4">
      <w:start w:val="1"/>
      <w:numFmt w:val="decimal"/>
      <w:pStyle w:val="Heading5"/>
      <w:lvlText w:val="%1.%2.%3.%4.%5"/>
      <w:lvlJc w:val="left"/>
      <w:pPr>
        <w:tabs>
          <w:tab w:val="num" w:pos="1224"/>
        </w:tabs>
        <w:ind w:left="1224" w:hanging="1224"/>
      </w:pPr>
      <w:rPr>
        <w:rFonts w:ascii="Arial Narrow" w:hAnsi="Arial Narrow" w:cs="Arial"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nsid w:val="46C110A6"/>
    <w:multiLevelType w:val="singleLevel"/>
    <w:tmpl w:val="CE44AF44"/>
    <w:lvl w:ilvl="0">
      <w:start w:val="1"/>
      <w:numFmt w:val="decimal"/>
      <w:pStyle w:val="Reference"/>
      <w:lvlText w:val="%1."/>
      <w:lvlJc w:val="left"/>
      <w:pPr>
        <w:tabs>
          <w:tab w:val="num" w:pos="504"/>
        </w:tabs>
        <w:ind w:left="504" w:hanging="504"/>
      </w:pPr>
      <w:rPr>
        <w:i w:val="0"/>
      </w:rPr>
    </w:lvl>
  </w:abstractNum>
  <w:abstractNum w:abstractNumId="18">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19">
    <w:nsid w:val="49742506"/>
    <w:multiLevelType w:val="hybridMultilevel"/>
    <w:tmpl w:val="0EDE972A"/>
    <w:lvl w:ilvl="0" w:tplc="449A3ED0">
      <w:start w:val="1"/>
      <w:numFmt w:val="bullet"/>
      <w:pStyle w:val="Bullet1"/>
      <w:lvlText w:val=""/>
      <w:lvlJc w:val="left"/>
      <w:pPr>
        <w:tabs>
          <w:tab w:val="num" w:pos="720"/>
        </w:tabs>
        <w:ind w:left="720" w:hanging="360"/>
      </w:pPr>
      <w:rPr>
        <w:rFonts w:ascii="Symbol" w:hAnsi="Symbol" w:hint="default"/>
        <w:b w:val="0"/>
        <w:i w:val="0"/>
        <w:color w:val="auto"/>
        <w:sz w:val="19"/>
      </w:rPr>
    </w:lvl>
    <w:lvl w:ilvl="1" w:tplc="41FA766A" w:tentative="1">
      <w:start w:val="1"/>
      <w:numFmt w:val="bullet"/>
      <w:lvlText w:val="o"/>
      <w:lvlJc w:val="left"/>
      <w:pPr>
        <w:tabs>
          <w:tab w:val="num" w:pos="1440"/>
        </w:tabs>
        <w:ind w:left="1440" w:hanging="360"/>
      </w:pPr>
      <w:rPr>
        <w:rFonts w:ascii="Courier New" w:hAnsi="Courier New" w:cs="Courier New" w:hint="default"/>
      </w:rPr>
    </w:lvl>
    <w:lvl w:ilvl="2" w:tplc="550C3F24" w:tentative="1">
      <w:start w:val="1"/>
      <w:numFmt w:val="bullet"/>
      <w:lvlText w:val=""/>
      <w:lvlJc w:val="left"/>
      <w:pPr>
        <w:tabs>
          <w:tab w:val="num" w:pos="2160"/>
        </w:tabs>
        <w:ind w:left="2160" w:hanging="360"/>
      </w:pPr>
      <w:rPr>
        <w:rFonts w:ascii="Wingdings" w:hAnsi="Wingdings" w:hint="default"/>
      </w:rPr>
    </w:lvl>
    <w:lvl w:ilvl="3" w:tplc="ABC06A12" w:tentative="1">
      <w:start w:val="1"/>
      <w:numFmt w:val="bullet"/>
      <w:lvlText w:val=""/>
      <w:lvlJc w:val="left"/>
      <w:pPr>
        <w:tabs>
          <w:tab w:val="num" w:pos="2880"/>
        </w:tabs>
        <w:ind w:left="2880" w:hanging="360"/>
      </w:pPr>
      <w:rPr>
        <w:rFonts w:ascii="Symbol" w:hAnsi="Symbol" w:hint="default"/>
      </w:rPr>
    </w:lvl>
    <w:lvl w:ilvl="4" w:tplc="A242689E" w:tentative="1">
      <w:start w:val="1"/>
      <w:numFmt w:val="bullet"/>
      <w:lvlText w:val="o"/>
      <w:lvlJc w:val="left"/>
      <w:pPr>
        <w:tabs>
          <w:tab w:val="num" w:pos="3600"/>
        </w:tabs>
        <w:ind w:left="3600" w:hanging="360"/>
      </w:pPr>
      <w:rPr>
        <w:rFonts w:ascii="Courier New" w:hAnsi="Courier New" w:cs="Courier New" w:hint="default"/>
      </w:rPr>
    </w:lvl>
    <w:lvl w:ilvl="5" w:tplc="F8A217CA" w:tentative="1">
      <w:start w:val="1"/>
      <w:numFmt w:val="bullet"/>
      <w:lvlText w:val=""/>
      <w:lvlJc w:val="left"/>
      <w:pPr>
        <w:tabs>
          <w:tab w:val="num" w:pos="4320"/>
        </w:tabs>
        <w:ind w:left="4320" w:hanging="360"/>
      </w:pPr>
      <w:rPr>
        <w:rFonts w:ascii="Wingdings" w:hAnsi="Wingdings" w:hint="default"/>
      </w:rPr>
    </w:lvl>
    <w:lvl w:ilvl="6" w:tplc="267CD80A" w:tentative="1">
      <w:start w:val="1"/>
      <w:numFmt w:val="bullet"/>
      <w:lvlText w:val=""/>
      <w:lvlJc w:val="left"/>
      <w:pPr>
        <w:tabs>
          <w:tab w:val="num" w:pos="5040"/>
        </w:tabs>
        <w:ind w:left="5040" w:hanging="360"/>
      </w:pPr>
      <w:rPr>
        <w:rFonts w:ascii="Symbol" w:hAnsi="Symbol" w:hint="default"/>
      </w:rPr>
    </w:lvl>
    <w:lvl w:ilvl="7" w:tplc="B470E4D6" w:tentative="1">
      <w:start w:val="1"/>
      <w:numFmt w:val="bullet"/>
      <w:lvlText w:val="o"/>
      <w:lvlJc w:val="left"/>
      <w:pPr>
        <w:tabs>
          <w:tab w:val="num" w:pos="5760"/>
        </w:tabs>
        <w:ind w:left="5760" w:hanging="360"/>
      </w:pPr>
      <w:rPr>
        <w:rFonts w:ascii="Courier New" w:hAnsi="Courier New" w:cs="Courier New" w:hint="default"/>
      </w:rPr>
    </w:lvl>
    <w:lvl w:ilvl="8" w:tplc="94C6F0C6" w:tentative="1">
      <w:start w:val="1"/>
      <w:numFmt w:val="bullet"/>
      <w:lvlText w:val=""/>
      <w:lvlJc w:val="left"/>
      <w:pPr>
        <w:tabs>
          <w:tab w:val="num" w:pos="6480"/>
        </w:tabs>
        <w:ind w:left="6480" w:hanging="360"/>
      </w:pPr>
      <w:rPr>
        <w:rFonts w:ascii="Wingdings" w:hAnsi="Wingdings" w:hint="default"/>
      </w:rPr>
    </w:lvl>
  </w:abstractNum>
  <w:abstractNum w:abstractNumId="20">
    <w:nsid w:val="4B361C18"/>
    <w:multiLevelType w:val="hybridMultilevel"/>
    <w:tmpl w:val="E57C80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CA56E8"/>
    <w:multiLevelType w:val="hybridMultilevel"/>
    <w:tmpl w:val="A93612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20763C"/>
    <w:multiLevelType w:val="hybridMultilevel"/>
    <w:tmpl w:val="590E08A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nsid w:val="5A3F6B7D"/>
    <w:multiLevelType w:val="hybridMultilevel"/>
    <w:tmpl w:val="ED241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C1E306D"/>
    <w:multiLevelType w:val="multilevel"/>
    <w:tmpl w:val="1FC0884C"/>
    <w:lvl w:ilvl="0">
      <w:start w:val="1"/>
      <w:numFmt w:val="upperLetter"/>
      <w:pStyle w:val="AppHeading1"/>
      <w:suff w:val="nothing"/>
      <w:lvlText w:val="Appendix %1.  "/>
      <w:lvlJc w:val="left"/>
      <w:pPr>
        <w:ind w:left="1872" w:hanging="1872"/>
      </w:pPr>
      <w:rPr>
        <w:rFonts w:ascii="Arial Narrow" w:hAnsi="Arial Narrow" w:cs="Times New Roman" w:hint="default"/>
        <w:b/>
        <w:i w:val="0"/>
        <w:sz w:val="36"/>
      </w:rPr>
    </w:lvl>
    <w:lvl w:ilvl="1">
      <w:start w:val="1"/>
      <w:numFmt w:val="decimal"/>
      <w:pStyle w:val="AppHeading2"/>
      <w:lvlText w:val="%1.%2"/>
      <w:lvlJc w:val="left"/>
      <w:pPr>
        <w:tabs>
          <w:tab w:val="num" w:pos="720"/>
        </w:tabs>
        <w:ind w:left="720" w:hanging="720"/>
      </w:pPr>
      <w:rPr>
        <w:rFonts w:ascii="Arial Narrow" w:hAnsi="Arial Narrow" w:cs="Times New Roman" w:hint="default"/>
        <w:b/>
        <w:i w:val="0"/>
        <w:sz w:val="32"/>
      </w:rPr>
    </w:lvl>
    <w:lvl w:ilvl="2">
      <w:start w:val="1"/>
      <w:numFmt w:val="decimal"/>
      <w:pStyle w:val="AppHeading3"/>
      <w:lvlText w:val="%1.%2.%3"/>
      <w:lvlJc w:val="left"/>
      <w:pPr>
        <w:tabs>
          <w:tab w:val="num" w:pos="1008"/>
        </w:tabs>
        <w:ind w:left="1008" w:hanging="1008"/>
      </w:pPr>
      <w:rPr>
        <w:rFonts w:ascii="Arial Narrow" w:hAnsi="Arial Narrow" w:cs="Times New Roman" w:hint="default"/>
        <w:b/>
        <w:i w:val="0"/>
        <w:sz w:val="28"/>
      </w:rPr>
    </w:lvl>
    <w:lvl w:ilvl="3">
      <w:start w:val="1"/>
      <w:numFmt w:val="decimal"/>
      <w:pStyle w:val="AppHeading4"/>
      <w:lvlText w:val="%1.%2.%3.%4"/>
      <w:lvlJc w:val="left"/>
      <w:pPr>
        <w:tabs>
          <w:tab w:val="num" w:pos="1008"/>
        </w:tabs>
        <w:ind w:left="1008" w:hanging="1008"/>
      </w:pPr>
      <w:rPr>
        <w:rFonts w:ascii="Arial Narrow" w:hAnsi="Arial Narrow" w:cs="Times New Roman"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25">
    <w:nsid w:val="5D991233"/>
    <w:multiLevelType w:val="multilevel"/>
    <w:tmpl w:val="7D48CFE2"/>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26">
    <w:nsid w:val="67184DD5"/>
    <w:multiLevelType w:val="hybridMultilevel"/>
    <w:tmpl w:val="A2E48F3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8">
    <w:nsid w:val="72656B12"/>
    <w:multiLevelType w:val="hybridMultilevel"/>
    <w:tmpl w:val="A93612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num w:numId="1">
    <w:abstractNumId w:val="24"/>
  </w:num>
  <w:num w:numId="2">
    <w:abstractNumId w:val="25"/>
  </w:num>
  <w:num w:numId="3">
    <w:abstractNumId w:val="29"/>
  </w:num>
  <w:num w:numId="4">
    <w:abstractNumId w:val="14"/>
  </w:num>
  <w:num w:numId="5">
    <w:abstractNumId w:val="18"/>
  </w:num>
  <w:num w:numId="6">
    <w:abstractNumId w:val="3"/>
  </w:num>
  <w:num w:numId="7">
    <w:abstractNumId w:val="2"/>
  </w:num>
  <w:num w:numId="8">
    <w:abstractNumId w:val="27"/>
  </w:num>
  <w:num w:numId="9">
    <w:abstractNumId w:val="13"/>
  </w:num>
  <w:num w:numId="10">
    <w:abstractNumId w:val="4"/>
  </w:num>
  <w:num w:numId="11">
    <w:abstractNumId w:val="5"/>
  </w:num>
  <w:num w:numId="12">
    <w:abstractNumId w:val="17"/>
  </w:num>
  <w:num w:numId="13">
    <w:abstractNumId w:val="16"/>
  </w:num>
  <w:num w:numId="14">
    <w:abstractNumId w:val="1"/>
  </w:num>
  <w:num w:numId="15">
    <w:abstractNumId w:val="9"/>
  </w:num>
  <w:num w:numId="16">
    <w:abstractNumId w:val="6"/>
  </w:num>
  <w:num w:numId="17">
    <w:abstractNumId w:val="19"/>
  </w:num>
  <w:num w:numId="18">
    <w:abstractNumId w:val="7"/>
  </w:num>
  <w:num w:numId="19">
    <w:abstractNumId w:val="12"/>
  </w:num>
  <w:num w:numId="20">
    <w:abstractNumId w:val="22"/>
  </w:num>
  <w:num w:numId="21">
    <w:abstractNumId w:val="23"/>
  </w:num>
  <w:num w:numId="22">
    <w:abstractNumId w:val="11"/>
  </w:num>
  <w:num w:numId="23">
    <w:abstractNumId w:val="8"/>
  </w:num>
  <w:num w:numId="24">
    <w:abstractNumId w:val="20"/>
  </w:num>
  <w:num w:numId="25">
    <w:abstractNumId w:val="28"/>
  </w:num>
  <w:num w:numId="26">
    <w:abstractNumId w:val="26"/>
  </w:num>
  <w:num w:numId="27">
    <w:abstractNumId w:val="21"/>
  </w:num>
  <w:num w:numId="28">
    <w:abstractNumId w:val="15"/>
  </w:num>
  <w:num w:numId="29">
    <w:abstractNumId w:val="0"/>
  </w:num>
  <w:num w:numId="30">
    <w:abstractNumId w:val="1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ocumentProtection w:edit="readOnly" w:enforcement="0"/>
  <w:defaultTabStop w:val="720"/>
  <w:drawingGridHorizontalSpacing w:val="110"/>
  <w:displayHorizontalDrawingGridEvery w:val="0"/>
  <w:displayVerticalDrawingGridEvery w:val="0"/>
  <w:noPunctuationKerning/>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5D38"/>
    <w:rsid w:val="000052F4"/>
    <w:rsid w:val="0000738C"/>
    <w:rsid w:val="00011371"/>
    <w:rsid w:val="00011460"/>
    <w:rsid w:val="00014971"/>
    <w:rsid w:val="00015544"/>
    <w:rsid w:val="00017B91"/>
    <w:rsid w:val="00020CC0"/>
    <w:rsid w:val="00030199"/>
    <w:rsid w:val="00030605"/>
    <w:rsid w:val="00032768"/>
    <w:rsid w:val="000357E5"/>
    <w:rsid w:val="00037ACC"/>
    <w:rsid w:val="00037BB3"/>
    <w:rsid w:val="0004028B"/>
    <w:rsid w:val="00040ADE"/>
    <w:rsid w:val="00040B6F"/>
    <w:rsid w:val="00041710"/>
    <w:rsid w:val="00041743"/>
    <w:rsid w:val="00041C72"/>
    <w:rsid w:val="00041F9E"/>
    <w:rsid w:val="00050650"/>
    <w:rsid w:val="00051049"/>
    <w:rsid w:val="000529B6"/>
    <w:rsid w:val="0005398D"/>
    <w:rsid w:val="0005468E"/>
    <w:rsid w:val="00056688"/>
    <w:rsid w:val="00061FA4"/>
    <w:rsid w:val="00062E03"/>
    <w:rsid w:val="000631FB"/>
    <w:rsid w:val="0006542B"/>
    <w:rsid w:val="00066EA0"/>
    <w:rsid w:val="00070408"/>
    <w:rsid w:val="00072294"/>
    <w:rsid w:val="00073268"/>
    <w:rsid w:val="00073E5A"/>
    <w:rsid w:val="000742F5"/>
    <w:rsid w:val="0007459D"/>
    <w:rsid w:val="000745AE"/>
    <w:rsid w:val="00074B6C"/>
    <w:rsid w:val="00076522"/>
    <w:rsid w:val="00076D92"/>
    <w:rsid w:val="0008037C"/>
    <w:rsid w:val="00081804"/>
    <w:rsid w:val="00081F9E"/>
    <w:rsid w:val="000821E4"/>
    <w:rsid w:val="000844CD"/>
    <w:rsid w:val="00085C00"/>
    <w:rsid w:val="00090004"/>
    <w:rsid w:val="00090535"/>
    <w:rsid w:val="00094738"/>
    <w:rsid w:val="00096D3C"/>
    <w:rsid w:val="0009752D"/>
    <w:rsid w:val="000A25A5"/>
    <w:rsid w:val="000A2CF5"/>
    <w:rsid w:val="000A31FD"/>
    <w:rsid w:val="000A6757"/>
    <w:rsid w:val="000B3960"/>
    <w:rsid w:val="000B53AF"/>
    <w:rsid w:val="000B7FE7"/>
    <w:rsid w:val="000C2654"/>
    <w:rsid w:val="000C54E9"/>
    <w:rsid w:val="000C6A4A"/>
    <w:rsid w:val="000C7D6E"/>
    <w:rsid w:val="000D0C0A"/>
    <w:rsid w:val="000D64CC"/>
    <w:rsid w:val="000E2058"/>
    <w:rsid w:val="000E277F"/>
    <w:rsid w:val="000E5004"/>
    <w:rsid w:val="000E6681"/>
    <w:rsid w:val="000F4DF0"/>
    <w:rsid w:val="000F4DF8"/>
    <w:rsid w:val="000F5182"/>
    <w:rsid w:val="000F5AED"/>
    <w:rsid w:val="000F5CE7"/>
    <w:rsid w:val="00105A38"/>
    <w:rsid w:val="00107492"/>
    <w:rsid w:val="001111D3"/>
    <w:rsid w:val="001115BA"/>
    <w:rsid w:val="001141FB"/>
    <w:rsid w:val="001158A6"/>
    <w:rsid w:val="00117738"/>
    <w:rsid w:val="0011783C"/>
    <w:rsid w:val="001261C6"/>
    <w:rsid w:val="00126232"/>
    <w:rsid w:val="001306C6"/>
    <w:rsid w:val="00131144"/>
    <w:rsid w:val="00131D24"/>
    <w:rsid w:val="00133A5D"/>
    <w:rsid w:val="00133B55"/>
    <w:rsid w:val="00134A9E"/>
    <w:rsid w:val="00137AFE"/>
    <w:rsid w:val="00141018"/>
    <w:rsid w:val="0014477E"/>
    <w:rsid w:val="00145541"/>
    <w:rsid w:val="00150991"/>
    <w:rsid w:val="00150F24"/>
    <w:rsid w:val="001545F2"/>
    <w:rsid w:val="001548E2"/>
    <w:rsid w:val="00156E94"/>
    <w:rsid w:val="00160768"/>
    <w:rsid w:val="00160AAD"/>
    <w:rsid w:val="00161DD5"/>
    <w:rsid w:val="00162FD5"/>
    <w:rsid w:val="001634D5"/>
    <w:rsid w:val="00163A98"/>
    <w:rsid w:val="00170BB2"/>
    <w:rsid w:val="001714ED"/>
    <w:rsid w:val="001737AC"/>
    <w:rsid w:val="001844E8"/>
    <w:rsid w:val="001855E7"/>
    <w:rsid w:val="00185BBB"/>
    <w:rsid w:val="0019538C"/>
    <w:rsid w:val="00195516"/>
    <w:rsid w:val="001A0009"/>
    <w:rsid w:val="001A16D5"/>
    <w:rsid w:val="001A1995"/>
    <w:rsid w:val="001A1C60"/>
    <w:rsid w:val="001A3538"/>
    <w:rsid w:val="001A431B"/>
    <w:rsid w:val="001A65AF"/>
    <w:rsid w:val="001A75C5"/>
    <w:rsid w:val="001B3EDA"/>
    <w:rsid w:val="001B5413"/>
    <w:rsid w:val="001B6BDF"/>
    <w:rsid w:val="001B7F6D"/>
    <w:rsid w:val="001C1769"/>
    <w:rsid w:val="001D14EF"/>
    <w:rsid w:val="001D5C02"/>
    <w:rsid w:val="001E010B"/>
    <w:rsid w:val="001E1213"/>
    <w:rsid w:val="001E7FA2"/>
    <w:rsid w:val="001F16EA"/>
    <w:rsid w:val="001F2560"/>
    <w:rsid w:val="001F607A"/>
    <w:rsid w:val="00205F68"/>
    <w:rsid w:val="00207F0A"/>
    <w:rsid w:val="00210F13"/>
    <w:rsid w:val="00211ABA"/>
    <w:rsid w:val="00212A35"/>
    <w:rsid w:val="00217B67"/>
    <w:rsid w:val="00217EA9"/>
    <w:rsid w:val="00220599"/>
    <w:rsid w:val="00220648"/>
    <w:rsid w:val="00221025"/>
    <w:rsid w:val="00221E7F"/>
    <w:rsid w:val="00224E54"/>
    <w:rsid w:val="00230EC0"/>
    <w:rsid w:val="002348B9"/>
    <w:rsid w:val="00235CCE"/>
    <w:rsid w:val="00236B60"/>
    <w:rsid w:val="00241AD3"/>
    <w:rsid w:val="002469A7"/>
    <w:rsid w:val="00251689"/>
    <w:rsid w:val="00251CD2"/>
    <w:rsid w:val="002536B4"/>
    <w:rsid w:val="00257E52"/>
    <w:rsid w:val="00261E42"/>
    <w:rsid w:val="002628AC"/>
    <w:rsid w:val="0026491F"/>
    <w:rsid w:val="00274462"/>
    <w:rsid w:val="0027662F"/>
    <w:rsid w:val="00276B12"/>
    <w:rsid w:val="00277CB1"/>
    <w:rsid w:val="00280887"/>
    <w:rsid w:val="002920C4"/>
    <w:rsid w:val="002924B1"/>
    <w:rsid w:val="00296C37"/>
    <w:rsid w:val="002A1B09"/>
    <w:rsid w:val="002A37A8"/>
    <w:rsid w:val="002A544D"/>
    <w:rsid w:val="002B02FE"/>
    <w:rsid w:val="002B03F4"/>
    <w:rsid w:val="002B08F3"/>
    <w:rsid w:val="002C0152"/>
    <w:rsid w:val="002C0458"/>
    <w:rsid w:val="002C7CA1"/>
    <w:rsid w:val="002D4437"/>
    <w:rsid w:val="002D5F48"/>
    <w:rsid w:val="002D756F"/>
    <w:rsid w:val="002D76F4"/>
    <w:rsid w:val="002E1622"/>
    <w:rsid w:val="002E19C7"/>
    <w:rsid w:val="002E53F1"/>
    <w:rsid w:val="002F56E3"/>
    <w:rsid w:val="002F625C"/>
    <w:rsid w:val="00301418"/>
    <w:rsid w:val="003017A4"/>
    <w:rsid w:val="00305524"/>
    <w:rsid w:val="00306DA6"/>
    <w:rsid w:val="00307142"/>
    <w:rsid w:val="00312BED"/>
    <w:rsid w:val="00316AE6"/>
    <w:rsid w:val="0032071D"/>
    <w:rsid w:val="003216CF"/>
    <w:rsid w:val="00321956"/>
    <w:rsid w:val="0033064E"/>
    <w:rsid w:val="00332CCA"/>
    <w:rsid w:val="00333D6F"/>
    <w:rsid w:val="00334F11"/>
    <w:rsid w:val="00340043"/>
    <w:rsid w:val="0034262A"/>
    <w:rsid w:val="00346153"/>
    <w:rsid w:val="00346C92"/>
    <w:rsid w:val="0035103D"/>
    <w:rsid w:val="00352BB7"/>
    <w:rsid w:val="00353486"/>
    <w:rsid w:val="0035358E"/>
    <w:rsid w:val="00353E11"/>
    <w:rsid w:val="0035486C"/>
    <w:rsid w:val="00356DC8"/>
    <w:rsid w:val="0036005E"/>
    <w:rsid w:val="00360E95"/>
    <w:rsid w:val="00366678"/>
    <w:rsid w:val="00366DB0"/>
    <w:rsid w:val="00370920"/>
    <w:rsid w:val="00370AF5"/>
    <w:rsid w:val="00371428"/>
    <w:rsid w:val="00374C1A"/>
    <w:rsid w:val="00376045"/>
    <w:rsid w:val="00377035"/>
    <w:rsid w:val="00380620"/>
    <w:rsid w:val="003826BA"/>
    <w:rsid w:val="00382C5C"/>
    <w:rsid w:val="003836DB"/>
    <w:rsid w:val="00383DED"/>
    <w:rsid w:val="00383ED7"/>
    <w:rsid w:val="00385A1E"/>
    <w:rsid w:val="00390167"/>
    <w:rsid w:val="00390B38"/>
    <w:rsid w:val="00393957"/>
    <w:rsid w:val="00394FFF"/>
    <w:rsid w:val="00396E10"/>
    <w:rsid w:val="00397E9F"/>
    <w:rsid w:val="003A0AE9"/>
    <w:rsid w:val="003A3CCE"/>
    <w:rsid w:val="003A7801"/>
    <w:rsid w:val="003B0143"/>
    <w:rsid w:val="003B0A55"/>
    <w:rsid w:val="003B1269"/>
    <w:rsid w:val="003B3130"/>
    <w:rsid w:val="003B3D6A"/>
    <w:rsid w:val="003B49BA"/>
    <w:rsid w:val="003B4A0E"/>
    <w:rsid w:val="003B53AF"/>
    <w:rsid w:val="003C40A4"/>
    <w:rsid w:val="003C5AAB"/>
    <w:rsid w:val="003C72BE"/>
    <w:rsid w:val="003C778F"/>
    <w:rsid w:val="003C78C2"/>
    <w:rsid w:val="003C78FE"/>
    <w:rsid w:val="003D3EB0"/>
    <w:rsid w:val="003D58EF"/>
    <w:rsid w:val="003D593F"/>
    <w:rsid w:val="003E2806"/>
    <w:rsid w:val="003E44C5"/>
    <w:rsid w:val="003E4795"/>
    <w:rsid w:val="003E4887"/>
    <w:rsid w:val="003F031C"/>
    <w:rsid w:val="003F46A0"/>
    <w:rsid w:val="003F4CFE"/>
    <w:rsid w:val="00400582"/>
    <w:rsid w:val="00402653"/>
    <w:rsid w:val="00403257"/>
    <w:rsid w:val="00403A79"/>
    <w:rsid w:val="0040685F"/>
    <w:rsid w:val="00407055"/>
    <w:rsid w:val="00407B48"/>
    <w:rsid w:val="00407D00"/>
    <w:rsid w:val="004112FD"/>
    <w:rsid w:val="00414717"/>
    <w:rsid w:val="00421882"/>
    <w:rsid w:val="0042708B"/>
    <w:rsid w:val="004344A8"/>
    <w:rsid w:val="00436FD2"/>
    <w:rsid w:val="00437841"/>
    <w:rsid w:val="004407EB"/>
    <w:rsid w:val="00443DBB"/>
    <w:rsid w:val="004501F7"/>
    <w:rsid w:val="00454272"/>
    <w:rsid w:val="00455D22"/>
    <w:rsid w:val="00457937"/>
    <w:rsid w:val="00457D55"/>
    <w:rsid w:val="004635F7"/>
    <w:rsid w:val="0046392F"/>
    <w:rsid w:val="004641E6"/>
    <w:rsid w:val="00466EF2"/>
    <w:rsid w:val="00473472"/>
    <w:rsid w:val="00475D38"/>
    <w:rsid w:val="00476532"/>
    <w:rsid w:val="00481B6E"/>
    <w:rsid w:val="004820E3"/>
    <w:rsid w:val="00483315"/>
    <w:rsid w:val="00484094"/>
    <w:rsid w:val="00484966"/>
    <w:rsid w:val="0049141A"/>
    <w:rsid w:val="0049440D"/>
    <w:rsid w:val="004A0ECE"/>
    <w:rsid w:val="004A3029"/>
    <w:rsid w:val="004A62A9"/>
    <w:rsid w:val="004A79BD"/>
    <w:rsid w:val="004B058A"/>
    <w:rsid w:val="004B0EDA"/>
    <w:rsid w:val="004B1469"/>
    <w:rsid w:val="004B3FEB"/>
    <w:rsid w:val="004B46EC"/>
    <w:rsid w:val="004B4B58"/>
    <w:rsid w:val="004B5BBD"/>
    <w:rsid w:val="004B616D"/>
    <w:rsid w:val="004B679A"/>
    <w:rsid w:val="004B68E6"/>
    <w:rsid w:val="004C73A6"/>
    <w:rsid w:val="004D385E"/>
    <w:rsid w:val="004D49F2"/>
    <w:rsid w:val="004D590B"/>
    <w:rsid w:val="004D5D3D"/>
    <w:rsid w:val="004D763E"/>
    <w:rsid w:val="004D788C"/>
    <w:rsid w:val="004E0D82"/>
    <w:rsid w:val="004E223B"/>
    <w:rsid w:val="004E2858"/>
    <w:rsid w:val="004E7003"/>
    <w:rsid w:val="004F2489"/>
    <w:rsid w:val="004F2529"/>
    <w:rsid w:val="004F47E3"/>
    <w:rsid w:val="004F5769"/>
    <w:rsid w:val="004F7A12"/>
    <w:rsid w:val="004F7FDB"/>
    <w:rsid w:val="005063D3"/>
    <w:rsid w:val="005065F0"/>
    <w:rsid w:val="00506D9F"/>
    <w:rsid w:val="005112C8"/>
    <w:rsid w:val="0051169E"/>
    <w:rsid w:val="00512249"/>
    <w:rsid w:val="00521D99"/>
    <w:rsid w:val="00521F5A"/>
    <w:rsid w:val="00522F4F"/>
    <w:rsid w:val="00522F61"/>
    <w:rsid w:val="00524A39"/>
    <w:rsid w:val="005276F7"/>
    <w:rsid w:val="00527FFB"/>
    <w:rsid w:val="00530A15"/>
    <w:rsid w:val="00531C36"/>
    <w:rsid w:val="00533050"/>
    <w:rsid w:val="00533DA6"/>
    <w:rsid w:val="005400F3"/>
    <w:rsid w:val="005408E1"/>
    <w:rsid w:val="0054513A"/>
    <w:rsid w:val="005451B1"/>
    <w:rsid w:val="0054589E"/>
    <w:rsid w:val="005466AC"/>
    <w:rsid w:val="00547FDD"/>
    <w:rsid w:val="00551FDE"/>
    <w:rsid w:val="00553617"/>
    <w:rsid w:val="00556A47"/>
    <w:rsid w:val="00564AF5"/>
    <w:rsid w:val="00573A6B"/>
    <w:rsid w:val="005754A2"/>
    <w:rsid w:val="005761B0"/>
    <w:rsid w:val="00576A03"/>
    <w:rsid w:val="00577ABD"/>
    <w:rsid w:val="005817B5"/>
    <w:rsid w:val="00582E34"/>
    <w:rsid w:val="005833D2"/>
    <w:rsid w:val="005958F4"/>
    <w:rsid w:val="00597029"/>
    <w:rsid w:val="005A29CA"/>
    <w:rsid w:val="005B1E8C"/>
    <w:rsid w:val="005B263C"/>
    <w:rsid w:val="005B3AF8"/>
    <w:rsid w:val="005B41BA"/>
    <w:rsid w:val="005B77B7"/>
    <w:rsid w:val="005C1B16"/>
    <w:rsid w:val="005C3A9B"/>
    <w:rsid w:val="005C56C1"/>
    <w:rsid w:val="005C6A8B"/>
    <w:rsid w:val="005C7032"/>
    <w:rsid w:val="005C7C33"/>
    <w:rsid w:val="005D3941"/>
    <w:rsid w:val="005E0CD6"/>
    <w:rsid w:val="005E1CA5"/>
    <w:rsid w:val="005E3898"/>
    <w:rsid w:val="005F3815"/>
    <w:rsid w:val="005F64FF"/>
    <w:rsid w:val="0060301C"/>
    <w:rsid w:val="00604B32"/>
    <w:rsid w:val="006059EA"/>
    <w:rsid w:val="006075C9"/>
    <w:rsid w:val="00607C81"/>
    <w:rsid w:val="00614886"/>
    <w:rsid w:val="00614A66"/>
    <w:rsid w:val="00615621"/>
    <w:rsid w:val="006169EE"/>
    <w:rsid w:val="00616A2E"/>
    <w:rsid w:val="00616BAB"/>
    <w:rsid w:val="00621BCB"/>
    <w:rsid w:val="00621D48"/>
    <w:rsid w:val="0062213F"/>
    <w:rsid w:val="0062230F"/>
    <w:rsid w:val="006249E2"/>
    <w:rsid w:val="006270F2"/>
    <w:rsid w:val="0063105D"/>
    <w:rsid w:val="00634725"/>
    <w:rsid w:val="00637AAA"/>
    <w:rsid w:val="00644481"/>
    <w:rsid w:val="00652F25"/>
    <w:rsid w:val="00654041"/>
    <w:rsid w:val="00661B98"/>
    <w:rsid w:val="00671005"/>
    <w:rsid w:val="00671DE2"/>
    <w:rsid w:val="0067236C"/>
    <w:rsid w:val="006755D4"/>
    <w:rsid w:val="006761D2"/>
    <w:rsid w:val="006813DF"/>
    <w:rsid w:val="00681B33"/>
    <w:rsid w:val="00682582"/>
    <w:rsid w:val="0068525E"/>
    <w:rsid w:val="006869E0"/>
    <w:rsid w:val="006870A4"/>
    <w:rsid w:val="00694BDC"/>
    <w:rsid w:val="0069608A"/>
    <w:rsid w:val="006A4F93"/>
    <w:rsid w:val="006B0423"/>
    <w:rsid w:val="006B052D"/>
    <w:rsid w:val="006B1938"/>
    <w:rsid w:val="006B1B80"/>
    <w:rsid w:val="006B2238"/>
    <w:rsid w:val="006B28E7"/>
    <w:rsid w:val="006B34D0"/>
    <w:rsid w:val="006B3F65"/>
    <w:rsid w:val="006B4FF9"/>
    <w:rsid w:val="006B74AB"/>
    <w:rsid w:val="006B7767"/>
    <w:rsid w:val="006B7DFB"/>
    <w:rsid w:val="006C1870"/>
    <w:rsid w:val="006C7178"/>
    <w:rsid w:val="006D0271"/>
    <w:rsid w:val="006D3B35"/>
    <w:rsid w:val="006D4BEB"/>
    <w:rsid w:val="006D66FB"/>
    <w:rsid w:val="006E075D"/>
    <w:rsid w:val="006E10D1"/>
    <w:rsid w:val="006E162D"/>
    <w:rsid w:val="006E351B"/>
    <w:rsid w:val="006E4919"/>
    <w:rsid w:val="006E6273"/>
    <w:rsid w:val="006E7215"/>
    <w:rsid w:val="006F1044"/>
    <w:rsid w:val="006F23CF"/>
    <w:rsid w:val="006F3AF3"/>
    <w:rsid w:val="006F6988"/>
    <w:rsid w:val="0070055E"/>
    <w:rsid w:val="00702F62"/>
    <w:rsid w:val="007039B5"/>
    <w:rsid w:val="0070509C"/>
    <w:rsid w:val="00706B3B"/>
    <w:rsid w:val="00711610"/>
    <w:rsid w:val="00711EBF"/>
    <w:rsid w:val="00714A58"/>
    <w:rsid w:val="0071591E"/>
    <w:rsid w:val="007207A1"/>
    <w:rsid w:val="00721854"/>
    <w:rsid w:val="007220B6"/>
    <w:rsid w:val="0072320F"/>
    <w:rsid w:val="00731440"/>
    <w:rsid w:val="00733351"/>
    <w:rsid w:val="00733A27"/>
    <w:rsid w:val="00733BEA"/>
    <w:rsid w:val="0073457B"/>
    <w:rsid w:val="00734ADA"/>
    <w:rsid w:val="00734CEC"/>
    <w:rsid w:val="00736A0F"/>
    <w:rsid w:val="00736D57"/>
    <w:rsid w:val="00741589"/>
    <w:rsid w:val="0074195C"/>
    <w:rsid w:val="0074349B"/>
    <w:rsid w:val="00746B96"/>
    <w:rsid w:val="00752BAE"/>
    <w:rsid w:val="00753563"/>
    <w:rsid w:val="00760870"/>
    <w:rsid w:val="007665B8"/>
    <w:rsid w:val="00767650"/>
    <w:rsid w:val="00774737"/>
    <w:rsid w:val="00774FC2"/>
    <w:rsid w:val="00777240"/>
    <w:rsid w:val="00794D21"/>
    <w:rsid w:val="00795850"/>
    <w:rsid w:val="00796989"/>
    <w:rsid w:val="0079777C"/>
    <w:rsid w:val="00797A07"/>
    <w:rsid w:val="007A034F"/>
    <w:rsid w:val="007A2F4C"/>
    <w:rsid w:val="007B4292"/>
    <w:rsid w:val="007B5DAF"/>
    <w:rsid w:val="007C54DE"/>
    <w:rsid w:val="007D0122"/>
    <w:rsid w:val="007D2ACE"/>
    <w:rsid w:val="007D3B75"/>
    <w:rsid w:val="007D5C01"/>
    <w:rsid w:val="007E2BC6"/>
    <w:rsid w:val="007E3F57"/>
    <w:rsid w:val="007E4D55"/>
    <w:rsid w:val="007E756B"/>
    <w:rsid w:val="007F0FAB"/>
    <w:rsid w:val="007F11B4"/>
    <w:rsid w:val="007F1EE4"/>
    <w:rsid w:val="007F78E8"/>
    <w:rsid w:val="008005FB"/>
    <w:rsid w:val="008007F4"/>
    <w:rsid w:val="00801247"/>
    <w:rsid w:val="0080198E"/>
    <w:rsid w:val="00803E76"/>
    <w:rsid w:val="008050F8"/>
    <w:rsid w:val="00810BCF"/>
    <w:rsid w:val="00811F51"/>
    <w:rsid w:val="00812512"/>
    <w:rsid w:val="00812ADD"/>
    <w:rsid w:val="00820393"/>
    <w:rsid w:val="0082049C"/>
    <w:rsid w:val="008223AD"/>
    <w:rsid w:val="00823076"/>
    <w:rsid w:val="00824415"/>
    <w:rsid w:val="00825AC1"/>
    <w:rsid w:val="0082652F"/>
    <w:rsid w:val="00830EE3"/>
    <w:rsid w:val="0083156C"/>
    <w:rsid w:val="008323F5"/>
    <w:rsid w:val="00833239"/>
    <w:rsid w:val="008362A6"/>
    <w:rsid w:val="0084294B"/>
    <w:rsid w:val="0084453E"/>
    <w:rsid w:val="00846BEB"/>
    <w:rsid w:val="00850E30"/>
    <w:rsid w:val="00851398"/>
    <w:rsid w:val="00856F77"/>
    <w:rsid w:val="00866F1C"/>
    <w:rsid w:val="00870699"/>
    <w:rsid w:val="008723A4"/>
    <w:rsid w:val="00887983"/>
    <w:rsid w:val="00890211"/>
    <w:rsid w:val="008931F0"/>
    <w:rsid w:val="00893F91"/>
    <w:rsid w:val="008A1BEF"/>
    <w:rsid w:val="008A2D14"/>
    <w:rsid w:val="008A6323"/>
    <w:rsid w:val="008A71DB"/>
    <w:rsid w:val="008B0355"/>
    <w:rsid w:val="008B5607"/>
    <w:rsid w:val="008C6B04"/>
    <w:rsid w:val="008C788D"/>
    <w:rsid w:val="008D3417"/>
    <w:rsid w:val="008D5FA1"/>
    <w:rsid w:val="008E2582"/>
    <w:rsid w:val="008E5F11"/>
    <w:rsid w:val="008E64DE"/>
    <w:rsid w:val="008F03D1"/>
    <w:rsid w:val="008F1C07"/>
    <w:rsid w:val="008F237E"/>
    <w:rsid w:val="008F3440"/>
    <w:rsid w:val="008F3B63"/>
    <w:rsid w:val="008F5B5A"/>
    <w:rsid w:val="009058D1"/>
    <w:rsid w:val="00907566"/>
    <w:rsid w:val="009079FC"/>
    <w:rsid w:val="00911216"/>
    <w:rsid w:val="00911DD4"/>
    <w:rsid w:val="00911EC6"/>
    <w:rsid w:val="00913E1E"/>
    <w:rsid w:val="00915EF3"/>
    <w:rsid w:val="00915F75"/>
    <w:rsid w:val="009166DF"/>
    <w:rsid w:val="009213BD"/>
    <w:rsid w:val="009226DE"/>
    <w:rsid w:val="00922D27"/>
    <w:rsid w:val="00923680"/>
    <w:rsid w:val="00924B8E"/>
    <w:rsid w:val="00930613"/>
    <w:rsid w:val="009357E1"/>
    <w:rsid w:val="009374AE"/>
    <w:rsid w:val="00940D78"/>
    <w:rsid w:val="009417E9"/>
    <w:rsid w:val="00941BD5"/>
    <w:rsid w:val="00942049"/>
    <w:rsid w:val="009453B5"/>
    <w:rsid w:val="0094790D"/>
    <w:rsid w:val="00950775"/>
    <w:rsid w:val="009565EC"/>
    <w:rsid w:val="00956C5C"/>
    <w:rsid w:val="009604EC"/>
    <w:rsid w:val="009628A3"/>
    <w:rsid w:val="0096310E"/>
    <w:rsid w:val="009643AD"/>
    <w:rsid w:val="00964403"/>
    <w:rsid w:val="009650FD"/>
    <w:rsid w:val="009656EC"/>
    <w:rsid w:val="009677E4"/>
    <w:rsid w:val="009707F8"/>
    <w:rsid w:val="009710A6"/>
    <w:rsid w:val="00971EE7"/>
    <w:rsid w:val="00973F6D"/>
    <w:rsid w:val="009742B0"/>
    <w:rsid w:val="009830AF"/>
    <w:rsid w:val="00985048"/>
    <w:rsid w:val="009855FA"/>
    <w:rsid w:val="009918B2"/>
    <w:rsid w:val="0099191C"/>
    <w:rsid w:val="00992FFF"/>
    <w:rsid w:val="00994AEF"/>
    <w:rsid w:val="00995968"/>
    <w:rsid w:val="00995CBB"/>
    <w:rsid w:val="009A4113"/>
    <w:rsid w:val="009A4A8E"/>
    <w:rsid w:val="009B2FEF"/>
    <w:rsid w:val="009B32E5"/>
    <w:rsid w:val="009B3CC1"/>
    <w:rsid w:val="009B4A45"/>
    <w:rsid w:val="009B5C33"/>
    <w:rsid w:val="009B641E"/>
    <w:rsid w:val="009C128C"/>
    <w:rsid w:val="009C1BA8"/>
    <w:rsid w:val="009C1FEA"/>
    <w:rsid w:val="009C43F1"/>
    <w:rsid w:val="009C5F03"/>
    <w:rsid w:val="009C6110"/>
    <w:rsid w:val="009C707C"/>
    <w:rsid w:val="009D1BF2"/>
    <w:rsid w:val="009D23D7"/>
    <w:rsid w:val="009D3E0F"/>
    <w:rsid w:val="009D46A4"/>
    <w:rsid w:val="009D4DB4"/>
    <w:rsid w:val="009D55D6"/>
    <w:rsid w:val="009D732F"/>
    <w:rsid w:val="009E323C"/>
    <w:rsid w:val="009E4A9D"/>
    <w:rsid w:val="009E4E20"/>
    <w:rsid w:val="009E5699"/>
    <w:rsid w:val="009E6BDD"/>
    <w:rsid w:val="009E79D1"/>
    <w:rsid w:val="009F09D7"/>
    <w:rsid w:val="009F43CD"/>
    <w:rsid w:val="009F4660"/>
    <w:rsid w:val="009F5C9F"/>
    <w:rsid w:val="009F6EF6"/>
    <w:rsid w:val="009F7502"/>
    <w:rsid w:val="009F7ED5"/>
    <w:rsid w:val="00A0024D"/>
    <w:rsid w:val="00A031C0"/>
    <w:rsid w:val="00A040D1"/>
    <w:rsid w:val="00A05423"/>
    <w:rsid w:val="00A06992"/>
    <w:rsid w:val="00A1019A"/>
    <w:rsid w:val="00A11171"/>
    <w:rsid w:val="00A148E4"/>
    <w:rsid w:val="00A16D2F"/>
    <w:rsid w:val="00A1764F"/>
    <w:rsid w:val="00A20DCB"/>
    <w:rsid w:val="00A2575F"/>
    <w:rsid w:val="00A26B9B"/>
    <w:rsid w:val="00A345F4"/>
    <w:rsid w:val="00A34C16"/>
    <w:rsid w:val="00A3529B"/>
    <w:rsid w:val="00A3688F"/>
    <w:rsid w:val="00A46E18"/>
    <w:rsid w:val="00A47CD7"/>
    <w:rsid w:val="00A51BF1"/>
    <w:rsid w:val="00A5226E"/>
    <w:rsid w:val="00A52BC5"/>
    <w:rsid w:val="00A53CB8"/>
    <w:rsid w:val="00A5486C"/>
    <w:rsid w:val="00A54A73"/>
    <w:rsid w:val="00A57FDC"/>
    <w:rsid w:val="00A601D1"/>
    <w:rsid w:val="00A60798"/>
    <w:rsid w:val="00A60936"/>
    <w:rsid w:val="00A702E8"/>
    <w:rsid w:val="00A73C8B"/>
    <w:rsid w:val="00A84956"/>
    <w:rsid w:val="00A9289C"/>
    <w:rsid w:val="00AA04C3"/>
    <w:rsid w:val="00AA0A2B"/>
    <w:rsid w:val="00AA1BD7"/>
    <w:rsid w:val="00AA6627"/>
    <w:rsid w:val="00AB22D9"/>
    <w:rsid w:val="00AB3CE2"/>
    <w:rsid w:val="00AC4534"/>
    <w:rsid w:val="00AC68F7"/>
    <w:rsid w:val="00AC6BBB"/>
    <w:rsid w:val="00AD03CB"/>
    <w:rsid w:val="00AD1058"/>
    <w:rsid w:val="00AD6A5F"/>
    <w:rsid w:val="00AE1C97"/>
    <w:rsid w:val="00AE45C0"/>
    <w:rsid w:val="00AE4A88"/>
    <w:rsid w:val="00AE78D5"/>
    <w:rsid w:val="00AF4C84"/>
    <w:rsid w:val="00AF5440"/>
    <w:rsid w:val="00AF5660"/>
    <w:rsid w:val="00AF6382"/>
    <w:rsid w:val="00AF66D0"/>
    <w:rsid w:val="00B03EB1"/>
    <w:rsid w:val="00B04270"/>
    <w:rsid w:val="00B05A90"/>
    <w:rsid w:val="00B05CB0"/>
    <w:rsid w:val="00B11952"/>
    <w:rsid w:val="00B13446"/>
    <w:rsid w:val="00B22E57"/>
    <w:rsid w:val="00B26ED8"/>
    <w:rsid w:val="00B27DDA"/>
    <w:rsid w:val="00B3056D"/>
    <w:rsid w:val="00B32756"/>
    <w:rsid w:val="00B33743"/>
    <w:rsid w:val="00B33D8A"/>
    <w:rsid w:val="00B34A41"/>
    <w:rsid w:val="00B34CFE"/>
    <w:rsid w:val="00B35DDD"/>
    <w:rsid w:val="00B378E1"/>
    <w:rsid w:val="00B41113"/>
    <w:rsid w:val="00B41BF7"/>
    <w:rsid w:val="00B45925"/>
    <w:rsid w:val="00B52272"/>
    <w:rsid w:val="00B53BDF"/>
    <w:rsid w:val="00B54AE7"/>
    <w:rsid w:val="00B5520A"/>
    <w:rsid w:val="00B5772F"/>
    <w:rsid w:val="00B600F8"/>
    <w:rsid w:val="00B61E16"/>
    <w:rsid w:val="00B63A72"/>
    <w:rsid w:val="00B641E4"/>
    <w:rsid w:val="00B6468C"/>
    <w:rsid w:val="00B64DC9"/>
    <w:rsid w:val="00B65CCD"/>
    <w:rsid w:val="00B66033"/>
    <w:rsid w:val="00B67298"/>
    <w:rsid w:val="00B67E27"/>
    <w:rsid w:val="00B73626"/>
    <w:rsid w:val="00B7419D"/>
    <w:rsid w:val="00B744E8"/>
    <w:rsid w:val="00B755A9"/>
    <w:rsid w:val="00B82831"/>
    <w:rsid w:val="00B83E56"/>
    <w:rsid w:val="00B849C1"/>
    <w:rsid w:val="00B90198"/>
    <w:rsid w:val="00B934D4"/>
    <w:rsid w:val="00B94101"/>
    <w:rsid w:val="00BA031E"/>
    <w:rsid w:val="00BA1118"/>
    <w:rsid w:val="00BA28BF"/>
    <w:rsid w:val="00BA56C4"/>
    <w:rsid w:val="00BA6A2C"/>
    <w:rsid w:val="00BB0E4C"/>
    <w:rsid w:val="00BB2300"/>
    <w:rsid w:val="00BB5343"/>
    <w:rsid w:val="00BB6432"/>
    <w:rsid w:val="00BC25A6"/>
    <w:rsid w:val="00BC2759"/>
    <w:rsid w:val="00BC4AC9"/>
    <w:rsid w:val="00BC6F4A"/>
    <w:rsid w:val="00BD1868"/>
    <w:rsid w:val="00BE04A6"/>
    <w:rsid w:val="00BE05FD"/>
    <w:rsid w:val="00BE3184"/>
    <w:rsid w:val="00BE4068"/>
    <w:rsid w:val="00BE490B"/>
    <w:rsid w:val="00BE638F"/>
    <w:rsid w:val="00BE7521"/>
    <w:rsid w:val="00BE7E82"/>
    <w:rsid w:val="00BF26F4"/>
    <w:rsid w:val="00BF3A68"/>
    <w:rsid w:val="00BF3C2F"/>
    <w:rsid w:val="00BF65F6"/>
    <w:rsid w:val="00BF6D53"/>
    <w:rsid w:val="00BF7CF3"/>
    <w:rsid w:val="00C0326B"/>
    <w:rsid w:val="00C07479"/>
    <w:rsid w:val="00C105F0"/>
    <w:rsid w:val="00C11752"/>
    <w:rsid w:val="00C13FF9"/>
    <w:rsid w:val="00C1413A"/>
    <w:rsid w:val="00C21DFF"/>
    <w:rsid w:val="00C22852"/>
    <w:rsid w:val="00C230E5"/>
    <w:rsid w:val="00C33198"/>
    <w:rsid w:val="00C35BC1"/>
    <w:rsid w:val="00C40050"/>
    <w:rsid w:val="00C416A4"/>
    <w:rsid w:val="00C4578E"/>
    <w:rsid w:val="00C4726E"/>
    <w:rsid w:val="00C5508F"/>
    <w:rsid w:val="00C567A9"/>
    <w:rsid w:val="00C56EAA"/>
    <w:rsid w:val="00C60DC2"/>
    <w:rsid w:val="00C6135D"/>
    <w:rsid w:val="00C63073"/>
    <w:rsid w:val="00C6668F"/>
    <w:rsid w:val="00C730B2"/>
    <w:rsid w:val="00C73736"/>
    <w:rsid w:val="00C74192"/>
    <w:rsid w:val="00C75298"/>
    <w:rsid w:val="00C76CC1"/>
    <w:rsid w:val="00C7741A"/>
    <w:rsid w:val="00C80B97"/>
    <w:rsid w:val="00C81273"/>
    <w:rsid w:val="00C84F8F"/>
    <w:rsid w:val="00C91509"/>
    <w:rsid w:val="00C91DA3"/>
    <w:rsid w:val="00C9570B"/>
    <w:rsid w:val="00C97472"/>
    <w:rsid w:val="00C976DE"/>
    <w:rsid w:val="00CA2A13"/>
    <w:rsid w:val="00CB1446"/>
    <w:rsid w:val="00CB1E6B"/>
    <w:rsid w:val="00CB2952"/>
    <w:rsid w:val="00CB546B"/>
    <w:rsid w:val="00CB5808"/>
    <w:rsid w:val="00CC0D0E"/>
    <w:rsid w:val="00CC1BE9"/>
    <w:rsid w:val="00CC61F3"/>
    <w:rsid w:val="00CD1C64"/>
    <w:rsid w:val="00CD3740"/>
    <w:rsid w:val="00CD44DF"/>
    <w:rsid w:val="00CD5AED"/>
    <w:rsid w:val="00CD60C5"/>
    <w:rsid w:val="00CD760D"/>
    <w:rsid w:val="00CE304B"/>
    <w:rsid w:val="00CE53CA"/>
    <w:rsid w:val="00CE576F"/>
    <w:rsid w:val="00CE73D0"/>
    <w:rsid w:val="00CF07C9"/>
    <w:rsid w:val="00CF27F2"/>
    <w:rsid w:val="00CF4D8B"/>
    <w:rsid w:val="00CF5372"/>
    <w:rsid w:val="00CF5CFF"/>
    <w:rsid w:val="00D050E7"/>
    <w:rsid w:val="00D05D26"/>
    <w:rsid w:val="00D07A31"/>
    <w:rsid w:val="00D1126D"/>
    <w:rsid w:val="00D1240A"/>
    <w:rsid w:val="00D14917"/>
    <w:rsid w:val="00D15381"/>
    <w:rsid w:val="00D1644E"/>
    <w:rsid w:val="00D241F1"/>
    <w:rsid w:val="00D25CA2"/>
    <w:rsid w:val="00D31744"/>
    <w:rsid w:val="00D34122"/>
    <w:rsid w:val="00D3694E"/>
    <w:rsid w:val="00D36A50"/>
    <w:rsid w:val="00D42D96"/>
    <w:rsid w:val="00D45B6D"/>
    <w:rsid w:val="00D46892"/>
    <w:rsid w:val="00D4714B"/>
    <w:rsid w:val="00D51B8E"/>
    <w:rsid w:val="00D51F99"/>
    <w:rsid w:val="00D551B0"/>
    <w:rsid w:val="00D561AD"/>
    <w:rsid w:val="00D57003"/>
    <w:rsid w:val="00D57AC5"/>
    <w:rsid w:val="00D713EB"/>
    <w:rsid w:val="00D71E4D"/>
    <w:rsid w:val="00D74CB8"/>
    <w:rsid w:val="00D76779"/>
    <w:rsid w:val="00D76E3C"/>
    <w:rsid w:val="00D7789C"/>
    <w:rsid w:val="00D77FAE"/>
    <w:rsid w:val="00D85072"/>
    <w:rsid w:val="00D91D51"/>
    <w:rsid w:val="00D94BEC"/>
    <w:rsid w:val="00D975FB"/>
    <w:rsid w:val="00DA14C4"/>
    <w:rsid w:val="00DA4E79"/>
    <w:rsid w:val="00DA7043"/>
    <w:rsid w:val="00DA74B1"/>
    <w:rsid w:val="00DA76AB"/>
    <w:rsid w:val="00DB1E03"/>
    <w:rsid w:val="00DB5743"/>
    <w:rsid w:val="00DB6D5B"/>
    <w:rsid w:val="00DC0109"/>
    <w:rsid w:val="00DC1162"/>
    <w:rsid w:val="00DC28F1"/>
    <w:rsid w:val="00DC3864"/>
    <w:rsid w:val="00DC3B8A"/>
    <w:rsid w:val="00DC4ECE"/>
    <w:rsid w:val="00DC757B"/>
    <w:rsid w:val="00DD1DEE"/>
    <w:rsid w:val="00DD228B"/>
    <w:rsid w:val="00DD27A6"/>
    <w:rsid w:val="00DD4061"/>
    <w:rsid w:val="00DD6C09"/>
    <w:rsid w:val="00DD711E"/>
    <w:rsid w:val="00DD7D00"/>
    <w:rsid w:val="00DF03A6"/>
    <w:rsid w:val="00DF7472"/>
    <w:rsid w:val="00DF7730"/>
    <w:rsid w:val="00E0197E"/>
    <w:rsid w:val="00E0472F"/>
    <w:rsid w:val="00E04A35"/>
    <w:rsid w:val="00E104E7"/>
    <w:rsid w:val="00E118A3"/>
    <w:rsid w:val="00E13A0D"/>
    <w:rsid w:val="00E16386"/>
    <w:rsid w:val="00E17242"/>
    <w:rsid w:val="00E17E5B"/>
    <w:rsid w:val="00E20CB6"/>
    <w:rsid w:val="00E20FE8"/>
    <w:rsid w:val="00E2118A"/>
    <w:rsid w:val="00E2479F"/>
    <w:rsid w:val="00E25A8D"/>
    <w:rsid w:val="00E26837"/>
    <w:rsid w:val="00E27BA8"/>
    <w:rsid w:val="00E36EF0"/>
    <w:rsid w:val="00E374B3"/>
    <w:rsid w:val="00E40E27"/>
    <w:rsid w:val="00E418DD"/>
    <w:rsid w:val="00E438CD"/>
    <w:rsid w:val="00E450B8"/>
    <w:rsid w:val="00E45114"/>
    <w:rsid w:val="00E47CBA"/>
    <w:rsid w:val="00E5142A"/>
    <w:rsid w:val="00E54DB7"/>
    <w:rsid w:val="00E57F87"/>
    <w:rsid w:val="00E60517"/>
    <w:rsid w:val="00E61190"/>
    <w:rsid w:val="00E67F90"/>
    <w:rsid w:val="00E67FB3"/>
    <w:rsid w:val="00E72B04"/>
    <w:rsid w:val="00E72C59"/>
    <w:rsid w:val="00E736A5"/>
    <w:rsid w:val="00E7401E"/>
    <w:rsid w:val="00E80237"/>
    <w:rsid w:val="00E843B6"/>
    <w:rsid w:val="00E84B80"/>
    <w:rsid w:val="00E8565C"/>
    <w:rsid w:val="00E85B94"/>
    <w:rsid w:val="00E87711"/>
    <w:rsid w:val="00E906C6"/>
    <w:rsid w:val="00E914D4"/>
    <w:rsid w:val="00E9168C"/>
    <w:rsid w:val="00E934C6"/>
    <w:rsid w:val="00E95C80"/>
    <w:rsid w:val="00E97781"/>
    <w:rsid w:val="00E97C4E"/>
    <w:rsid w:val="00EA341F"/>
    <w:rsid w:val="00EA3AC6"/>
    <w:rsid w:val="00EA4756"/>
    <w:rsid w:val="00EA62E5"/>
    <w:rsid w:val="00EB31C8"/>
    <w:rsid w:val="00EB596B"/>
    <w:rsid w:val="00EB5A4B"/>
    <w:rsid w:val="00EC0B41"/>
    <w:rsid w:val="00EC1046"/>
    <w:rsid w:val="00EC16BD"/>
    <w:rsid w:val="00EC3354"/>
    <w:rsid w:val="00EC47FC"/>
    <w:rsid w:val="00ED14D0"/>
    <w:rsid w:val="00ED4BF1"/>
    <w:rsid w:val="00ED5356"/>
    <w:rsid w:val="00EE3177"/>
    <w:rsid w:val="00EE4865"/>
    <w:rsid w:val="00EE7A40"/>
    <w:rsid w:val="00EF1A33"/>
    <w:rsid w:val="00EF4BE4"/>
    <w:rsid w:val="00EF4C8F"/>
    <w:rsid w:val="00F03C17"/>
    <w:rsid w:val="00F04EA6"/>
    <w:rsid w:val="00F058C6"/>
    <w:rsid w:val="00F06AE2"/>
    <w:rsid w:val="00F1034F"/>
    <w:rsid w:val="00F11895"/>
    <w:rsid w:val="00F13A12"/>
    <w:rsid w:val="00F1442C"/>
    <w:rsid w:val="00F149A2"/>
    <w:rsid w:val="00F15407"/>
    <w:rsid w:val="00F15871"/>
    <w:rsid w:val="00F160D8"/>
    <w:rsid w:val="00F16308"/>
    <w:rsid w:val="00F201D1"/>
    <w:rsid w:val="00F2760F"/>
    <w:rsid w:val="00F279F3"/>
    <w:rsid w:val="00F33423"/>
    <w:rsid w:val="00F3403B"/>
    <w:rsid w:val="00F37B60"/>
    <w:rsid w:val="00F403AD"/>
    <w:rsid w:val="00F423AF"/>
    <w:rsid w:val="00F426E3"/>
    <w:rsid w:val="00F427E1"/>
    <w:rsid w:val="00F434A3"/>
    <w:rsid w:val="00F45051"/>
    <w:rsid w:val="00F528C6"/>
    <w:rsid w:val="00F52D6A"/>
    <w:rsid w:val="00F543EA"/>
    <w:rsid w:val="00F548A5"/>
    <w:rsid w:val="00F61F37"/>
    <w:rsid w:val="00F74411"/>
    <w:rsid w:val="00F76EFF"/>
    <w:rsid w:val="00F80EBF"/>
    <w:rsid w:val="00F81404"/>
    <w:rsid w:val="00F820C0"/>
    <w:rsid w:val="00F855E9"/>
    <w:rsid w:val="00F867F1"/>
    <w:rsid w:val="00F94052"/>
    <w:rsid w:val="00F96891"/>
    <w:rsid w:val="00F96C74"/>
    <w:rsid w:val="00FA0841"/>
    <w:rsid w:val="00FA2ED2"/>
    <w:rsid w:val="00FA385D"/>
    <w:rsid w:val="00FA6726"/>
    <w:rsid w:val="00FB4188"/>
    <w:rsid w:val="00FC0544"/>
    <w:rsid w:val="00FC0F3C"/>
    <w:rsid w:val="00FC11FA"/>
    <w:rsid w:val="00FC1843"/>
    <w:rsid w:val="00FC7399"/>
    <w:rsid w:val="00FC7F62"/>
    <w:rsid w:val="00FD047A"/>
    <w:rsid w:val="00FD1EB9"/>
    <w:rsid w:val="00FD2B58"/>
    <w:rsid w:val="00FD7515"/>
    <w:rsid w:val="00FE3E34"/>
    <w:rsid w:val="00FE40DF"/>
    <w:rsid w:val="00FE489A"/>
    <w:rsid w:val="00FF07BA"/>
    <w:rsid w:val="00FF3BCD"/>
    <w:rsid w:val="00FF57F5"/>
    <w:rsid w:val="00FF6734"/>
    <w:rsid w:val="00FF6CCF"/>
    <w:rsid w:val="00FF78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uiPriority="35" w:qFormat="1"/>
    <w:lsdException w:name="table of figures" w:uiPriority="99"/>
    <w:lsdException w:name="List Bullet 2" w:uiPriority="99"/>
    <w:lsdException w:name="Title" w:qFormat="1"/>
    <w:lsdException w:name="Default Paragraph Font" w:uiPriority="1"/>
    <w:lsdException w:name="Body Text" w:uiPriority="99"/>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058C6"/>
    <w:pPr>
      <w:spacing w:before="120" w:after="120"/>
    </w:pPr>
    <w:rPr>
      <w:rFonts w:ascii="Arial" w:hAnsi="Arial"/>
      <w:sz w:val="22"/>
    </w:rPr>
  </w:style>
  <w:style w:type="paragraph" w:styleId="Heading1">
    <w:name w:val="heading 1"/>
    <w:next w:val="Normal"/>
    <w:link w:val="Heading1Char"/>
    <w:autoRedefine/>
    <w:qFormat/>
    <w:rsid w:val="00D51F99"/>
    <w:pPr>
      <w:keepNext/>
      <w:numPr>
        <w:numId w:val="13"/>
      </w:numPr>
      <w:pBdr>
        <w:bottom w:val="single" w:sz="4" w:space="1" w:color="auto"/>
      </w:pBdr>
      <w:tabs>
        <w:tab w:val="left" w:pos="540"/>
      </w:tabs>
      <w:spacing w:before="480" w:after="280"/>
      <w:outlineLvl w:val="0"/>
    </w:pPr>
    <w:rPr>
      <w:rFonts w:ascii="Arial Narrow" w:eastAsiaTheme="majorEastAsia" w:hAnsi="Arial Narrow" w:cstheme="majorBidi"/>
      <w:b/>
      <w:kern w:val="28"/>
      <w:sz w:val="36"/>
    </w:rPr>
  </w:style>
  <w:style w:type="paragraph" w:styleId="Heading2">
    <w:name w:val="heading 2"/>
    <w:next w:val="Normal"/>
    <w:link w:val="Heading2Char"/>
    <w:autoRedefine/>
    <w:qFormat/>
    <w:rsid w:val="00922D27"/>
    <w:pPr>
      <w:keepNext/>
      <w:keepLines/>
      <w:numPr>
        <w:ilvl w:val="1"/>
        <w:numId w:val="13"/>
      </w:numPr>
      <w:tabs>
        <w:tab w:val="clear" w:pos="1080"/>
        <w:tab w:val="num" w:pos="720"/>
      </w:tabs>
      <w:spacing w:before="180" w:after="120"/>
      <w:ind w:left="720"/>
      <w:jc w:val="both"/>
      <w:outlineLvl w:val="1"/>
    </w:pPr>
    <w:rPr>
      <w:rFonts w:ascii="Arial Narrow" w:eastAsiaTheme="majorEastAsia" w:hAnsi="Arial Narrow" w:cstheme="majorBidi"/>
      <w:b/>
      <w:sz w:val="32"/>
    </w:rPr>
  </w:style>
  <w:style w:type="paragraph" w:styleId="Heading3">
    <w:name w:val="heading 3"/>
    <w:next w:val="Normal"/>
    <w:link w:val="Heading3Char"/>
    <w:autoRedefine/>
    <w:qFormat/>
    <w:rsid w:val="00547FDD"/>
    <w:pPr>
      <w:keepNext/>
      <w:numPr>
        <w:ilvl w:val="2"/>
        <w:numId w:val="13"/>
      </w:numPr>
      <w:tabs>
        <w:tab w:val="clear" w:pos="936"/>
        <w:tab w:val="num" w:pos="1260"/>
      </w:tabs>
      <w:spacing w:before="240" w:after="60"/>
      <w:ind w:left="1260" w:hanging="720"/>
      <w:outlineLvl w:val="2"/>
    </w:pPr>
    <w:rPr>
      <w:rFonts w:ascii="Arial Narrow" w:eastAsiaTheme="majorEastAsia" w:hAnsi="Arial Narrow" w:cstheme="majorBidi"/>
      <w:b/>
      <w:sz w:val="28"/>
    </w:rPr>
  </w:style>
  <w:style w:type="paragraph" w:styleId="Heading4">
    <w:name w:val="heading 4"/>
    <w:next w:val="Normal"/>
    <w:link w:val="Heading4Char"/>
    <w:autoRedefine/>
    <w:qFormat/>
    <w:rsid w:val="00DD228B"/>
    <w:pPr>
      <w:keepNext/>
      <w:numPr>
        <w:ilvl w:val="3"/>
        <w:numId w:val="13"/>
      </w:numPr>
      <w:spacing w:before="240" w:after="120"/>
      <w:ind w:left="1008"/>
      <w:outlineLvl w:val="3"/>
    </w:pPr>
    <w:rPr>
      <w:rFonts w:ascii="Arial Narrow" w:eastAsiaTheme="majorEastAsia" w:hAnsi="Arial Narrow" w:cstheme="majorBidi"/>
      <w:b/>
      <w:sz w:val="26"/>
    </w:rPr>
  </w:style>
  <w:style w:type="paragraph" w:styleId="Heading5">
    <w:name w:val="heading 5"/>
    <w:next w:val="Normal"/>
    <w:link w:val="Heading5Char"/>
    <w:qFormat/>
    <w:rsid w:val="00553617"/>
    <w:pPr>
      <w:keepNext/>
      <w:numPr>
        <w:ilvl w:val="4"/>
        <w:numId w:val="13"/>
      </w:numPr>
      <w:spacing w:before="240" w:after="120"/>
      <w:outlineLvl w:val="4"/>
    </w:pPr>
    <w:rPr>
      <w:rFonts w:ascii="Arial Narrow" w:eastAsiaTheme="majorEastAsia" w:hAnsi="Arial Narrow" w:cstheme="majorBidi"/>
      <w:i/>
      <w:sz w:val="26"/>
    </w:rPr>
  </w:style>
  <w:style w:type="paragraph" w:styleId="Heading6">
    <w:name w:val="heading 6"/>
    <w:next w:val="Normal"/>
    <w:link w:val="Heading6Char"/>
    <w:qFormat/>
    <w:rsid w:val="00BF6D53"/>
    <w:pPr>
      <w:keepNext/>
      <w:numPr>
        <w:ilvl w:val="5"/>
        <w:numId w:val="13"/>
      </w:numPr>
      <w:spacing w:before="120" w:after="120"/>
      <w:outlineLvl w:val="5"/>
    </w:pPr>
    <w:rPr>
      <w:rFonts w:ascii="Arial Narrow" w:eastAsiaTheme="majorEastAsia" w:hAnsi="Arial Narrow" w:cstheme="majorBidi"/>
      <w:i/>
      <w:sz w:val="26"/>
    </w:rPr>
  </w:style>
  <w:style w:type="paragraph" w:styleId="Heading7">
    <w:name w:val="heading 7"/>
    <w:basedOn w:val="Normal"/>
    <w:next w:val="Normal"/>
    <w:link w:val="Heading7Char"/>
    <w:qFormat/>
    <w:rsid w:val="00BF6D53"/>
    <w:pPr>
      <w:numPr>
        <w:ilvl w:val="6"/>
        <w:numId w:val="13"/>
      </w:numPr>
      <w:spacing w:before="240" w:after="60"/>
      <w:outlineLvl w:val="6"/>
    </w:pPr>
    <w:rPr>
      <w:rFonts w:ascii="Arial Narrow" w:eastAsiaTheme="majorEastAsia" w:hAnsi="Arial Narrow" w:cstheme="majorBidi"/>
      <w:i/>
    </w:rPr>
  </w:style>
  <w:style w:type="paragraph" w:styleId="Heading8">
    <w:name w:val="heading 8"/>
    <w:basedOn w:val="Normal"/>
    <w:next w:val="Normal"/>
    <w:link w:val="Heading8Char"/>
    <w:qFormat/>
    <w:rsid w:val="00BF6D53"/>
    <w:pPr>
      <w:keepNext/>
      <w:jc w:val="center"/>
      <w:outlineLvl w:val="7"/>
    </w:pPr>
    <w:rPr>
      <w:rFonts w:ascii="Garamond" w:eastAsiaTheme="majorEastAsia" w:hAnsi="Garamond" w:cstheme="majorBidi"/>
      <w:b/>
      <w:snapToGrid w:val="0"/>
      <w:sz w:val="36"/>
    </w:rPr>
  </w:style>
  <w:style w:type="paragraph" w:styleId="Heading9">
    <w:name w:val="heading 9"/>
    <w:basedOn w:val="Normal"/>
    <w:next w:val="Normal"/>
    <w:link w:val="Heading9Char"/>
    <w:qFormat/>
    <w:rsid w:val="00BF6D53"/>
    <w:pPr>
      <w:keepNext/>
      <w:jc w:val="right"/>
      <w:outlineLvl w:val="8"/>
    </w:pPr>
    <w:rPr>
      <w:rFonts w:eastAsiaTheme="majorEastAsia" w:cstheme="majorBidi"/>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autoRedefine/>
    <w:qFormat/>
    <w:rsid w:val="00956C5C"/>
    <w:pPr>
      <w:spacing w:before="60" w:after="60"/>
    </w:pPr>
    <w:rPr>
      <w:rFonts w:ascii="Arial" w:hAnsi="Arial"/>
      <w:sz w:val="22"/>
    </w:rPr>
  </w:style>
  <w:style w:type="paragraph" w:customStyle="1" w:styleId="AcronymTerm">
    <w:name w:val="Acronym Term"/>
    <w:autoRedefine/>
    <w:qFormat/>
    <w:rsid w:val="00956C5C"/>
    <w:pPr>
      <w:spacing w:before="60" w:after="60"/>
    </w:pPr>
    <w:rPr>
      <w:rFonts w:ascii="Arial" w:hAnsi="Arial"/>
      <w:b/>
      <w:sz w:val="24"/>
    </w:rPr>
  </w:style>
  <w:style w:type="paragraph" w:customStyle="1" w:styleId="AppHeading1">
    <w:name w:val="AppHeading 1"/>
    <w:next w:val="Normal"/>
    <w:rsid w:val="00BA56C4"/>
    <w:pPr>
      <w:keepNext/>
      <w:pageBreakBefore/>
      <w:numPr>
        <w:numId w:val="1"/>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autoRedefine/>
    <w:rsid w:val="00553617"/>
    <w:pPr>
      <w:keepNext/>
      <w:numPr>
        <w:ilvl w:val="1"/>
        <w:numId w:val="1"/>
      </w:numPr>
      <w:spacing w:before="300" w:after="100"/>
    </w:pPr>
    <w:rPr>
      <w:rFonts w:ascii="Arial Narrow" w:hAnsi="Arial Narrow"/>
      <w:b/>
      <w:sz w:val="32"/>
    </w:rPr>
  </w:style>
  <w:style w:type="paragraph" w:customStyle="1" w:styleId="AppHeading3">
    <w:name w:val="AppHeading 3"/>
    <w:next w:val="Normal"/>
    <w:autoRedefine/>
    <w:rsid w:val="00553617"/>
    <w:pPr>
      <w:keepNext/>
      <w:numPr>
        <w:ilvl w:val="2"/>
        <w:numId w:val="1"/>
      </w:numPr>
      <w:spacing w:before="240" w:after="80"/>
    </w:pPr>
    <w:rPr>
      <w:rFonts w:ascii="Arial Narrow" w:hAnsi="Arial Narrow"/>
      <w:b/>
      <w:sz w:val="28"/>
    </w:rPr>
  </w:style>
  <w:style w:type="paragraph" w:customStyle="1" w:styleId="AppHeading4">
    <w:name w:val="AppHeading 4"/>
    <w:next w:val="Normal"/>
    <w:autoRedefine/>
    <w:rsid w:val="00553617"/>
    <w:pPr>
      <w:numPr>
        <w:ilvl w:val="3"/>
        <w:numId w:val="1"/>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autoRedefine/>
    <w:rsid w:val="00C33198"/>
    <w:pPr>
      <w:keepNext/>
      <w:pageBreakBefore/>
      <w:spacing w:after="360"/>
      <w:jc w:val="center"/>
    </w:pPr>
    <w:rPr>
      <w:rFonts w:ascii="Arial Narrow" w:hAnsi="Arial Narrow"/>
      <w:b/>
      <w:color w:val="000000" w:themeColor="text1"/>
      <w:sz w:val="36"/>
    </w:rPr>
  </w:style>
  <w:style w:type="paragraph" w:customStyle="1" w:styleId="BulletListMultiple">
    <w:name w:val="Bullet List Multiple"/>
    <w:autoRedefine/>
    <w:qFormat/>
    <w:rsid w:val="00830EE3"/>
    <w:pPr>
      <w:numPr>
        <w:numId w:val="8"/>
      </w:numPr>
      <w:spacing w:before="80" w:after="80"/>
    </w:pPr>
    <w:rPr>
      <w:rFonts w:ascii="Arial" w:hAnsi="Arial"/>
      <w:sz w:val="22"/>
    </w:rPr>
  </w:style>
  <w:style w:type="paragraph" w:customStyle="1" w:styleId="BulletListMultipleLast">
    <w:name w:val="Bullet List Multiple Last"/>
    <w:next w:val="Normal"/>
    <w:autoRedefine/>
    <w:qFormat/>
    <w:rsid w:val="00830EE3"/>
    <w:pPr>
      <w:numPr>
        <w:numId w:val="9"/>
      </w:numPr>
      <w:spacing w:before="80" w:after="280"/>
    </w:pPr>
    <w:rPr>
      <w:rFonts w:ascii="Arial" w:hAnsi="Arial"/>
      <w:sz w:val="22"/>
    </w:rPr>
  </w:style>
  <w:style w:type="paragraph" w:customStyle="1" w:styleId="BulletListSingle">
    <w:name w:val="Bullet List Single"/>
    <w:autoRedefine/>
    <w:qFormat/>
    <w:rsid w:val="00C75298"/>
    <w:pPr>
      <w:numPr>
        <w:numId w:val="10"/>
      </w:numPr>
      <w:spacing w:before="60"/>
    </w:pPr>
    <w:rPr>
      <w:rFonts w:ascii="Arial" w:hAnsi="Arial"/>
      <w:sz w:val="22"/>
    </w:rPr>
  </w:style>
  <w:style w:type="paragraph" w:customStyle="1" w:styleId="BulletListSingleLast">
    <w:name w:val="Bullet List Single Last"/>
    <w:next w:val="Normal"/>
    <w:autoRedefine/>
    <w:qFormat/>
    <w:rsid w:val="00671005"/>
    <w:pPr>
      <w:numPr>
        <w:numId w:val="11"/>
      </w:numPr>
      <w:spacing w:before="60" w:after="280"/>
    </w:pPr>
    <w:rPr>
      <w:rFonts w:ascii="Arial" w:hAnsi="Arial"/>
      <w:sz w:val="22"/>
    </w:rPr>
  </w:style>
  <w:style w:type="paragraph" w:customStyle="1" w:styleId="Classification">
    <w:name w:val="Classification"/>
    <w:rsid w:val="00BC2759"/>
    <w:pPr>
      <w:jc w:val="right"/>
    </w:pPr>
    <w:rPr>
      <w:rFonts w:ascii="Arial Narrow" w:hAnsi="Arial Narrow"/>
      <w:b/>
      <w:sz w:val="32"/>
    </w:rPr>
  </w:style>
  <w:style w:type="paragraph" w:customStyle="1" w:styleId="DocTitle">
    <w:name w:val="Doc Title"/>
    <w:rsid w:val="00131144"/>
    <w:pPr>
      <w:ind w:left="1350"/>
      <w:jc w:val="right"/>
    </w:pPr>
    <w:rPr>
      <w:rFonts w:ascii="Arial" w:hAnsi="Arial"/>
      <w:b/>
      <w:sz w:val="48"/>
    </w:rPr>
  </w:style>
  <w:style w:type="paragraph" w:customStyle="1" w:styleId="TableBulletSmaller">
    <w:name w:val="TableBullet Smaller"/>
    <w:rsid w:val="0074349B"/>
    <w:pPr>
      <w:numPr>
        <w:numId w:val="5"/>
      </w:numPr>
    </w:pPr>
    <w:rPr>
      <w:rFonts w:ascii="Arial" w:hAnsi="Arial"/>
      <w:noProof/>
      <w:sz w:val="16"/>
    </w:rPr>
  </w:style>
  <w:style w:type="paragraph" w:customStyle="1" w:styleId="ESFigureCaption">
    <w:name w:val="ES FigureCaption"/>
    <w:aliases w:val="efc"/>
    <w:next w:val="Normal"/>
    <w:rsid w:val="009E4E20"/>
    <w:pPr>
      <w:keepNext/>
      <w:spacing w:before="120" w:after="240"/>
      <w:jc w:val="center"/>
    </w:pPr>
    <w:rPr>
      <w:rFonts w:ascii="Arial" w:hAnsi="Arial"/>
      <w:b/>
    </w:rPr>
  </w:style>
  <w:style w:type="paragraph" w:customStyle="1" w:styleId="ESTableCaption">
    <w:name w:val="ES TableCaption"/>
    <w:aliases w:val="etc"/>
    <w:next w:val="Normal"/>
    <w:rsid w:val="009E4E20"/>
    <w:pPr>
      <w:keepNext/>
      <w:spacing w:before="240" w:after="240"/>
      <w:jc w:val="center"/>
    </w:pPr>
    <w:rPr>
      <w:rFonts w:ascii="Arial" w:hAnsi="Arial"/>
      <w:b/>
    </w:rPr>
  </w:style>
  <w:style w:type="paragraph" w:customStyle="1" w:styleId="ESHeading1">
    <w:name w:val="ESHeading 1"/>
    <w:rsid w:val="00A16D2F"/>
    <w:pPr>
      <w:keepNext/>
      <w:numPr>
        <w:numId w:val="2"/>
      </w:numPr>
      <w:tabs>
        <w:tab w:val="num" w:pos="360"/>
      </w:tabs>
      <w:spacing w:after="280" w:line="400" w:lineRule="exact"/>
      <w:jc w:val="center"/>
      <w:outlineLvl w:val="0"/>
    </w:pPr>
    <w:rPr>
      <w:b/>
      <w:color w:val="0000FF"/>
      <w:sz w:val="36"/>
    </w:rPr>
  </w:style>
  <w:style w:type="paragraph" w:customStyle="1" w:styleId="ESHeading2">
    <w:name w:val="ESHeading 2"/>
    <w:next w:val="Normal"/>
    <w:rsid w:val="00A16D2F"/>
    <w:pPr>
      <w:keepNext/>
      <w:numPr>
        <w:ilvl w:val="1"/>
        <w:numId w:val="2"/>
      </w:numPr>
      <w:tabs>
        <w:tab w:val="num" w:pos="360"/>
      </w:tabs>
      <w:spacing w:before="300" w:after="100"/>
      <w:outlineLvl w:val="1"/>
    </w:pPr>
    <w:rPr>
      <w:b/>
      <w:color w:val="0000FF"/>
      <w:sz w:val="32"/>
    </w:rPr>
  </w:style>
  <w:style w:type="paragraph" w:customStyle="1" w:styleId="ESHeading3">
    <w:name w:val="ESHeading 3"/>
    <w:next w:val="Normal"/>
    <w:rsid w:val="00A16D2F"/>
    <w:pPr>
      <w:keepNext/>
      <w:numPr>
        <w:ilvl w:val="2"/>
        <w:numId w:val="2"/>
      </w:numPr>
      <w:tabs>
        <w:tab w:val="num" w:pos="360"/>
      </w:tabs>
      <w:spacing w:before="240" w:after="80"/>
      <w:outlineLvl w:val="2"/>
    </w:pPr>
    <w:rPr>
      <w:b/>
      <w:color w:val="0000FF"/>
      <w:sz w:val="28"/>
      <w:szCs w:val="28"/>
    </w:rPr>
  </w:style>
  <w:style w:type="paragraph" w:customStyle="1" w:styleId="ESHeading4">
    <w:name w:val="ESHeading 4"/>
    <w:next w:val="Normal"/>
    <w:rsid w:val="00B32756"/>
    <w:pPr>
      <w:keepNext/>
      <w:numPr>
        <w:ilvl w:val="3"/>
        <w:numId w:val="2"/>
      </w:numPr>
      <w:tabs>
        <w:tab w:val="num" w:pos="360"/>
      </w:tabs>
      <w:spacing w:before="120" w:after="120"/>
      <w:outlineLvl w:val="3"/>
    </w:pPr>
    <w:rPr>
      <w:rFonts w:ascii="Arial Narrow" w:hAnsi="Arial Narrow"/>
      <w:b/>
      <w:color w:val="0000FF"/>
      <w:sz w:val="26"/>
      <w:szCs w:val="26"/>
    </w:rPr>
  </w:style>
  <w:style w:type="paragraph" w:customStyle="1" w:styleId="ESHeading5">
    <w:name w:val="ESHeading 5"/>
    <w:rsid w:val="00131144"/>
    <w:pPr>
      <w:numPr>
        <w:ilvl w:val="4"/>
        <w:numId w:val="2"/>
      </w:numPr>
      <w:tabs>
        <w:tab w:val="num" w:pos="360"/>
      </w:tabs>
      <w:spacing w:before="120"/>
    </w:pPr>
    <w:rPr>
      <w:rFonts w:ascii="Arial Narrow" w:hAnsi="Arial Narrow"/>
      <w:i/>
      <w:sz w:val="26"/>
    </w:rPr>
  </w:style>
  <w:style w:type="paragraph" w:customStyle="1" w:styleId="ESHeading6">
    <w:name w:val="ESHeading 6"/>
    <w:rsid w:val="00131144"/>
    <w:pPr>
      <w:keepNext/>
      <w:numPr>
        <w:ilvl w:val="5"/>
        <w:numId w:val="2"/>
      </w:numPr>
      <w:tabs>
        <w:tab w:val="num" w:pos="360"/>
      </w:tabs>
      <w:spacing w:before="120"/>
    </w:pPr>
    <w:rPr>
      <w:rFonts w:ascii="Arial Narrow" w:hAnsi="Arial Narrow"/>
      <w:sz w:val="24"/>
    </w:rPr>
  </w:style>
  <w:style w:type="paragraph" w:customStyle="1" w:styleId="ESHeading7">
    <w:name w:val="ESHeading 7"/>
    <w:rsid w:val="00131144"/>
    <w:pPr>
      <w:numPr>
        <w:ilvl w:val="6"/>
        <w:numId w:val="2"/>
      </w:numPr>
      <w:tabs>
        <w:tab w:val="num" w:pos="360"/>
      </w:tabs>
    </w:pPr>
    <w:rPr>
      <w:rFonts w:ascii="Arial Narrow" w:hAnsi="Arial Narrow"/>
      <w:sz w:val="24"/>
    </w:rPr>
  </w:style>
  <w:style w:type="paragraph" w:customStyle="1" w:styleId="Figure">
    <w:name w:val="Figure"/>
    <w:next w:val="FigureCaption"/>
    <w:rsid w:val="00131144"/>
    <w:pPr>
      <w:keepNext/>
      <w:keepLines/>
      <w:spacing w:before="120"/>
      <w:jc w:val="center"/>
    </w:pPr>
    <w:rPr>
      <w:sz w:val="24"/>
    </w:rPr>
  </w:style>
  <w:style w:type="paragraph" w:customStyle="1" w:styleId="FigureCaption">
    <w:name w:val="FigureCaption"/>
    <w:aliases w:val="fc"/>
    <w:autoRedefine/>
    <w:rsid w:val="00553617"/>
    <w:pPr>
      <w:spacing w:before="100" w:after="400"/>
      <w:jc w:val="center"/>
    </w:pPr>
    <w:rPr>
      <w:rFonts w:ascii="Arial Narrow" w:hAnsi="Arial Narrow"/>
      <w:b/>
      <w:sz w:val="24"/>
    </w:rPr>
  </w:style>
  <w:style w:type="paragraph" w:customStyle="1" w:styleId="FigureTableTOC">
    <w:name w:val="Figure/Table/TOC"/>
    <w:basedOn w:val="Normal"/>
    <w:rsid w:val="00131144"/>
    <w:pPr>
      <w:tabs>
        <w:tab w:val="right" w:pos="8914"/>
      </w:tabs>
      <w:ind w:left="360"/>
    </w:pPr>
    <w:rPr>
      <w:b/>
    </w:rPr>
  </w:style>
  <w:style w:type="paragraph" w:styleId="Footer">
    <w:name w:val="footer"/>
    <w:rsid w:val="00DD4061"/>
    <w:pPr>
      <w:pBdr>
        <w:top w:val="single" w:sz="4" w:space="4" w:color="auto"/>
      </w:pBdr>
      <w:tabs>
        <w:tab w:val="center" w:pos="4680"/>
        <w:tab w:val="right" w:pos="9360"/>
      </w:tabs>
    </w:pPr>
    <w:rPr>
      <w:rFonts w:ascii="Arial Narrow" w:hAnsi="Arial Narrow"/>
      <w:sz w:val="18"/>
    </w:rPr>
  </w:style>
  <w:style w:type="paragraph" w:customStyle="1" w:styleId="Footer2">
    <w:name w:val="Footer2"/>
    <w:aliases w:val="f2"/>
    <w:next w:val="Normal"/>
    <w:rsid w:val="00736D57"/>
    <w:pPr>
      <w:spacing w:before="120"/>
      <w:jc w:val="center"/>
    </w:pPr>
    <w:rPr>
      <w:rFonts w:ascii="Arial" w:hAnsi="Arial"/>
      <w:b/>
    </w:rPr>
  </w:style>
  <w:style w:type="character" w:styleId="FootnoteReference">
    <w:name w:val="footnote reference"/>
    <w:basedOn w:val="DefaultParagraphFont"/>
    <w:rsid w:val="00131144"/>
    <w:rPr>
      <w:vertAlign w:val="superscript"/>
    </w:rPr>
  </w:style>
  <w:style w:type="paragraph" w:styleId="FootnoteText">
    <w:name w:val="footnote text"/>
    <w:rsid w:val="00131144"/>
    <w:pPr>
      <w:spacing w:before="40" w:after="40"/>
      <w:ind w:left="360" w:hanging="360"/>
    </w:pPr>
    <w:rPr>
      <w:rFonts w:ascii="Arial" w:hAnsi="Arial"/>
      <w:sz w:val="18"/>
    </w:rPr>
  </w:style>
  <w:style w:type="paragraph" w:customStyle="1" w:styleId="FrontMatterHeader">
    <w:name w:val="Front Matter Header"/>
    <w:next w:val="Normal"/>
    <w:autoRedefine/>
    <w:rsid w:val="000E5004"/>
    <w:pPr>
      <w:keepNext/>
      <w:spacing w:after="360"/>
      <w:jc w:val="center"/>
      <w:outlineLvl w:val="0"/>
    </w:pPr>
    <w:rPr>
      <w:rFonts w:ascii="Arial Narrow" w:hAnsi="Arial Narrow"/>
      <w:b/>
      <w:sz w:val="36"/>
    </w:rPr>
  </w:style>
  <w:style w:type="paragraph" w:customStyle="1" w:styleId="GlossaryDefinition">
    <w:name w:val="GlossaryDefinition"/>
    <w:autoRedefine/>
    <w:qFormat/>
    <w:rsid w:val="00956C5C"/>
    <w:pPr>
      <w:spacing w:before="60" w:after="60"/>
    </w:pPr>
    <w:rPr>
      <w:rFonts w:ascii="Arial" w:hAnsi="Arial"/>
      <w:sz w:val="22"/>
    </w:rPr>
  </w:style>
  <w:style w:type="paragraph" w:customStyle="1" w:styleId="GlossaryTerm">
    <w:name w:val="GlossaryTerm"/>
    <w:autoRedefine/>
    <w:qFormat/>
    <w:rsid w:val="002C0458"/>
    <w:pPr>
      <w:spacing w:before="60" w:after="60"/>
    </w:pPr>
    <w:rPr>
      <w:rFonts w:ascii="Arial" w:hAnsi="Arial"/>
      <w:b/>
      <w:sz w:val="22"/>
    </w:rPr>
  </w:style>
  <w:style w:type="paragraph" w:styleId="Header">
    <w:name w:val="header"/>
    <w:aliases w:val="h1"/>
    <w:rsid w:val="004B0EDA"/>
    <w:pPr>
      <w:tabs>
        <w:tab w:val="center" w:pos="4320"/>
      </w:tabs>
      <w:jc w:val="center"/>
    </w:pPr>
    <w:rPr>
      <w:rFonts w:ascii="Arial" w:hAnsi="Arial"/>
      <w:b/>
    </w:rPr>
  </w:style>
  <w:style w:type="paragraph" w:customStyle="1" w:styleId="Header2">
    <w:name w:val="Header2"/>
    <w:rsid w:val="00F2760F"/>
    <w:pPr>
      <w:pBdr>
        <w:bottom w:val="single" w:sz="4" w:space="1" w:color="auto"/>
      </w:pBdr>
      <w:tabs>
        <w:tab w:val="right" w:pos="9360"/>
      </w:tabs>
      <w:spacing w:before="120"/>
    </w:pPr>
    <w:rPr>
      <w:rFonts w:ascii="Arial Narrow" w:hAnsi="Arial Narrow"/>
      <w:sz w:val="18"/>
    </w:rPr>
  </w:style>
  <w:style w:type="paragraph" w:customStyle="1" w:styleId="Authors">
    <w:name w:val="Authors"/>
    <w:basedOn w:val="ProgramName"/>
    <w:rsid w:val="00131144"/>
    <w:rPr>
      <w:rFonts w:ascii="Arial" w:hAnsi="Arial"/>
      <w:b w:val="0"/>
      <w:sz w:val="28"/>
    </w:rPr>
  </w:style>
  <w:style w:type="paragraph" w:customStyle="1" w:styleId="ProgramName">
    <w:name w:val="Program Name"/>
    <w:link w:val="ProgramNameChar"/>
    <w:rsid w:val="00D241F1"/>
    <w:pPr>
      <w:spacing w:before="400"/>
      <w:jc w:val="right"/>
    </w:pPr>
    <w:rPr>
      <w:rFonts w:ascii="Arial Narrow" w:hAnsi="Arial Narrow"/>
      <w:b/>
      <w:sz w:val="40"/>
    </w:rPr>
  </w:style>
  <w:style w:type="character" w:styleId="PageNumber">
    <w:name w:val="page number"/>
    <w:basedOn w:val="DefaultParagraphFont"/>
    <w:rsid w:val="00131144"/>
  </w:style>
  <w:style w:type="paragraph" w:customStyle="1" w:styleId="PubDate">
    <w:name w:val="PubDate"/>
    <w:rsid w:val="00BC2759"/>
    <w:pPr>
      <w:spacing w:before="360" w:after="200"/>
      <w:jc w:val="right"/>
    </w:pPr>
    <w:rPr>
      <w:rFonts w:ascii="Arial Narrow" w:hAnsi="Arial Narrow"/>
      <w:b/>
      <w:sz w:val="32"/>
    </w:rPr>
  </w:style>
  <w:style w:type="paragraph" w:customStyle="1" w:styleId="Quotation">
    <w:name w:val="Quotation"/>
    <w:next w:val="Normal"/>
    <w:rsid w:val="0074349B"/>
    <w:pPr>
      <w:spacing w:before="120" w:after="120"/>
      <w:ind w:left="720" w:right="720"/>
    </w:pPr>
    <w:rPr>
      <w:sz w:val="24"/>
    </w:rPr>
  </w:style>
  <w:style w:type="paragraph" w:customStyle="1" w:styleId="BulletList-SecondLevel">
    <w:name w:val="Bullet List - Second Level"/>
    <w:basedOn w:val="Normal"/>
    <w:rsid w:val="00F427E1"/>
    <w:pPr>
      <w:numPr>
        <w:numId w:val="3"/>
      </w:numPr>
      <w:spacing w:before="0" w:after="0"/>
    </w:pPr>
  </w:style>
  <w:style w:type="paragraph" w:customStyle="1" w:styleId="TableBullet">
    <w:name w:val="TableBullet"/>
    <w:rsid w:val="0074349B"/>
    <w:pPr>
      <w:numPr>
        <w:numId w:val="4"/>
      </w:numPr>
      <w:spacing w:before="20" w:after="20"/>
    </w:pPr>
    <w:rPr>
      <w:rFonts w:ascii="Arial" w:hAnsi="Arial"/>
      <w:sz w:val="18"/>
    </w:rPr>
  </w:style>
  <w:style w:type="paragraph" w:customStyle="1" w:styleId="TableTextSmaller">
    <w:name w:val="Table Text Smaller"/>
    <w:rsid w:val="00131144"/>
    <w:pPr>
      <w:spacing w:before="40" w:after="40"/>
    </w:pPr>
    <w:rPr>
      <w:rFonts w:ascii="Arial" w:hAnsi="Arial"/>
      <w:noProof/>
      <w:sz w:val="16"/>
    </w:rPr>
  </w:style>
  <w:style w:type="paragraph" w:customStyle="1" w:styleId="TableCaption">
    <w:name w:val="TableCaption"/>
    <w:aliases w:val="tc"/>
    <w:next w:val="Normal"/>
    <w:autoRedefine/>
    <w:rsid w:val="00553617"/>
    <w:pPr>
      <w:keepNext/>
      <w:keepLines/>
      <w:spacing w:before="400" w:after="100"/>
      <w:jc w:val="center"/>
      <w:outlineLvl w:val="0"/>
    </w:pPr>
    <w:rPr>
      <w:rFonts w:ascii="Arial Narrow" w:hAnsi="Arial Narrow"/>
      <w:b/>
      <w:sz w:val="24"/>
    </w:rPr>
  </w:style>
  <w:style w:type="paragraph" w:customStyle="1" w:styleId="TableColumnHeading">
    <w:name w:val="TableColumnHeading"/>
    <w:next w:val="Normal"/>
    <w:autoRedefine/>
    <w:rsid w:val="00E72C59"/>
    <w:pPr>
      <w:spacing w:before="60" w:after="60"/>
    </w:pPr>
    <w:rPr>
      <w:rFonts w:ascii="Arial" w:hAnsi="Arial"/>
      <w:b/>
      <w:color w:val="FFFFFF" w:themeColor="background1"/>
      <w:sz w:val="22"/>
    </w:rPr>
  </w:style>
  <w:style w:type="paragraph" w:customStyle="1" w:styleId="TableDecimalNumber">
    <w:name w:val="TableDecimalNumber"/>
    <w:rsid w:val="00B32756"/>
    <w:pPr>
      <w:tabs>
        <w:tab w:val="decimal" w:pos="1292"/>
      </w:tabs>
      <w:spacing w:before="40" w:after="40"/>
    </w:pPr>
    <w:rPr>
      <w:rFonts w:ascii="Arial" w:hAnsi="Arial"/>
      <w:noProof/>
      <w:sz w:val="18"/>
    </w:rPr>
  </w:style>
  <w:style w:type="paragraph" w:customStyle="1" w:styleId="TableDivHead2">
    <w:name w:val="TableDivHead2"/>
    <w:next w:val="Normal"/>
    <w:rsid w:val="00131144"/>
    <w:pPr>
      <w:spacing w:before="40" w:after="40"/>
    </w:pPr>
    <w:rPr>
      <w:rFonts w:ascii="Arial" w:hAnsi="Arial"/>
      <w:b/>
    </w:rPr>
  </w:style>
  <w:style w:type="paragraph" w:customStyle="1" w:styleId="TableDivHeading">
    <w:name w:val="TableDivHeading"/>
    <w:rsid w:val="00131144"/>
    <w:pPr>
      <w:keepNext/>
      <w:widowControl w:val="0"/>
      <w:spacing w:before="40" w:after="40"/>
      <w:jc w:val="center"/>
    </w:pPr>
    <w:rPr>
      <w:rFonts w:ascii="Arial" w:hAnsi="Arial"/>
      <w:b/>
    </w:rPr>
  </w:style>
  <w:style w:type="paragraph" w:customStyle="1" w:styleId="TableSubHeading">
    <w:name w:val="TableSubHeading"/>
    <w:aliases w:val="tsh"/>
    <w:autoRedefine/>
    <w:rsid w:val="00FE40DF"/>
    <w:pPr>
      <w:keepNext/>
      <w:widowControl w:val="0"/>
      <w:spacing w:before="40" w:after="40"/>
    </w:pPr>
    <w:rPr>
      <w:rFonts w:ascii="Arial" w:hAnsi="Arial"/>
      <w:b/>
      <w:sz w:val="22"/>
    </w:rPr>
  </w:style>
  <w:style w:type="paragraph" w:customStyle="1" w:styleId="TableText">
    <w:name w:val="TableText"/>
    <w:aliases w:val="tt"/>
    <w:link w:val="TableTextChar"/>
    <w:qFormat/>
    <w:rsid w:val="004E2858"/>
    <w:pPr>
      <w:spacing w:before="40" w:after="40"/>
    </w:pPr>
    <w:rPr>
      <w:rFonts w:ascii="Arial" w:hAnsi="Arial"/>
    </w:rPr>
  </w:style>
  <w:style w:type="paragraph" w:customStyle="1" w:styleId="TableVerticalHeading">
    <w:name w:val="TableVerticalHeading"/>
    <w:aliases w:val="tvh"/>
    <w:rsid w:val="00131144"/>
    <w:pPr>
      <w:widowControl w:val="0"/>
      <w:jc w:val="center"/>
    </w:pPr>
    <w:rPr>
      <w:rFonts w:ascii="Arial" w:hAnsi="Arial"/>
      <w:b/>
    </w:rPr>
  </w:style>
  <w:style w:type="paragraph" w:styleId="TOC1">
    <w:name w:val="toc 1"/>
    <w:next w:val="Normal"/>
    <w:autoRedefine/>
    <w:uiPriority w:val="39"/>
    <w:rsid w:val="00FE40DF"/>
    <w:pPr>
      <w:tabs>
        <w:tab w:val="left" w:pos="360"/>
        <w:tab w:val="right" w:leader="dot" w:pos="9360"/>
      </w:tabs>
      <w:spacing w:before="200" w:after="120"/>
      <w:ind w:left="360" w:hanging="360"/>
    </w:pPr>
    <w:rPr>
      <w:rFonts w:ascii="Arial" w:hAnsi="Arial"/>
      <w:b/>
      <w:noProof/>
      <w:sz w:val="24"/>
    </w:rPr>
  </w:style>
  <w:style w:type="paragraph" w:styleId="TOC2">
    <w:name w:val="toc 2"/>
    <w:next w:val="Normal"/>
    <w:autoRedefine/>
    <w:uiPriority w:val="39"/>
    <w:rsid w:val="00FE40DF"/>
    <w:pPr>
      <w:tabs>
        <w:tab w:val="left" w:pos="1080"/>
        <w:tab w:val="right" w:leader="dot" w:pos="9360"/>
      </w:tabs>
      <w:ind w:left="1080" w:hanging="720"/>
    </w:pPr>
    <w:rPr>
      <w:rFonts w:ascii="Arial" w:hAnsi="Arial"/>
      <w:noProof/>
      <w:sz w:val="24"/>
    </w:rPr>
  </w:style>
  <w:style w:type="paragraph" w:styleId="TOC3">
    <w:name w:val="toc 3"/>
    <w:next w:val="Normal"/>
    <w:autoRedefine/>
    <w:uiPriority w:val="39"/>
    <w:rsid w:val="00FE40DF"/>
    <w:pPr>
      <w:tabs>
        <w:tab w:val="left" w:pos="1980"/>
        <w:tab w:val="right" w:leader="dot" w:pos="9360"/>
      </w:tabs>
      <w:ind w:left="1980" w:hanging="900"/>
    </w:pPr>
    <w:rPr>
      <w:rFonts w:ascii="Arial" w:hAnsi="Arial"/>
      <w:sz w:val="24"/>
    </w:rPr>
  </w:style>
  <w:style w:type="paragraph" w:styleId="TOC4">
    <w:name w:val="toc 4"/>
    <w:next w:val="Normal"/>
    <w:rsid w:val="00131144"/>
    <w:pPr>
      <w:ind w:left="720"/>
    </w:pPr>
    <w:rPr>
      <w:sz w:val="24"/>
    </w:rPr>
  </w:style>
  <w:style w:type="paragraph" w:styleId="TOC5">
    <w:name w:val="toc 5"/>
    <w:next w:val="Normal"/>
    <w:rsid w:val="00131144"/>
    <w:pPr>
      <w:ind w:left="960"/>
    </w:pPr>
    <w:rPr>
      <w:rFonts w:ascii="Arial" w:hAnsi="Arial"/>
      <w:sz w:val="24"/>
    </w:rPr>
  </w:style>
  <w:style w:type="paragraph" w:customStyle="1" w:styleId="Version">
    <w:name w:val="Version"/>
    <w:link w:val="VersionCharChar"/>
    <w:rsid w:val="00BC2759"/>
    <w:pPr>
      <w:spacing w:after="200"/>
      <w:jc w:val="right"/>
    </w:pPr>
    <w:rPr>
      <w:rFonts w:ascii="Arial Narrow" w:hAnsi="Arial Narrow"/>
      <w:b/>
      <w:sz w:val="32"/>
    </w:rPr>
  </w:style>
  <w:style w:type="character" w:customStyle="1" w:styleId="VersionCharChar">
    <w:name w:val="Version Char Char"/>
    <w:basedOn w:val="DefaultParagraphFont"/>
    <w:link w:val="Version"/>
    <w:rsid w:val="00BC2759"/>
    <w:rPr>
      <w:rFonts w:ascii="Arial Narrow" w:hAnsi="Arial Narrow"/>
      <w:b/>
      <w:sz w:val="32"/>
      <w:lang w:val="en-US" w:eastAsia="en-US" w:bidi="ar-SA"/>
    </w:rPr>
  </w:style>
  <w:style w:type="paragraph" w:styleId="TOC6">
    <w:name w:val="toc 6"/>
    <w:next w:val="Normal"/>
    <w:rsid w:val="00131144"/>
    <w:pPr>
      <w:ind w:left="1200"/>
    </w:pPr>
    <w:rPr>
      <w:rFonts w:ascii="Arial" w:hAnsi="Arial"/>
      <w:sz w:val="24"/>
    </w:rPr>
  </w:style>
  <w:style w:type="paragraph" w:styleId="TOC7">
    <w:name w:val="toc 7"/>
    <w:next w:val="Normal"/>
    <w:rsid w:val="00131144"/>
    <w:pPr>
      <w:ind w:left="1440"/>
    </w:pPr>
    <w:rPr>
      <w:rFonts w:ascii="Arial" w:hAnsi="Arial"/>
      <w:sz w:val="24"/>
    </w:rPr>
  </w:style>
  <w:style w:type="paragraph" w:styleId="TOC8">
    <w:name w:val="toc 8"/>
    <w:next w:val="Normal"/>
    <w:rsid w:val="00131144"/>
    <w:pPr>
      <w:ind w:left="1680"/>
    </w:pPr>
    <w:rPr>
      <w:rFonts w:ascii="Arial" w:hAnsi="Arial"/>
      <w:sz w:val="24"/>
    </w:rPr>
  </w:style>
  <w:style w:type="paragraph" w:styleId="TOC9">
    <w:name w:val="toc 9"/>
    <w:next w:val="Normal"/>
    <w:rsid w:val="00131144"/>
    <w:pPr>
      <w:ind w:left="1920"/>
    </w:pPr>
    <w:rPr>
      <w:rFonts w:ascii="Arial" w:hAnsi="Arial"/>
      <w:sz w:val="24"/>
    </w:rPr>
  </w:style>
  <w:style w:type="paragraph" w:customStyle="1" w:styleId="UnnumberedHeading">
    <w:name w:val="Unnumbered Heading"/>
    <w:next w:val="Normal"/>
    <w:rsid w:val="00131144"/>
    <w:pPr>
      <w:keepNext/>
      <w:keepLines/>
      <w:spacing w:before="240" w:after="60"/>
    </w:pPr>
    <w:rPr>
      <w:rFonts w:ascii="Arial Narrow" w:hAnsi="Arial Narrow"/>
      <w:b/>
      <w:sz w:val="26"/>
    </w:rPr>
  </w:style>
  <w:style w:type="paragraph" w:customStyle="1" w:styleId="Reference">
    <w:name w:val="Reference"/>
    <w:basedOn w:val="Normal"/>
    <w:qFormat/>
    <w:rsid w:val="00BF6D53"/>
    <w:pPr>
      <w:numPr>
        <w:numId w:val="12"/>
      </w:numPr>
    </w:pPr>
  </w:style>
  <w:style w:type="paragraph" w:customStyle="1" w:styleId="Disclaimer">
    <w:name w:val="Disclaimer"/>
    <w:rsid w:val="00BC2759"/>
    <w:pPr>
      <w:spacing w:before="60" w:after="60"/>
      <w:jc w:val="right"/>
    </w:pPr>
    <w:rPr>
      <w:rFonts w:ascii="Arial Narrow" w:hAnsi="Arial Narrow"/>
      <w:noProof/>
      <w:sz w:val="24"/>
    </w:rPr>
  </w:style>
  <w:style w:type="paragraph" w:customStyle="1" w:styleId="LineSpacer">
    <w:name w:val="Line Spacer"/>
    <w:rsid w:val="00B32756"/>
    <w:rPr>
      <w:noProof/>
    </w:rPr>
  </w:style>
  <w:style w:type="paragraph" w:customStyle="1" w:styleId="TableBulletIndented">
    <w:name w:val="TableBullet Indented"/>
    <w:rsid w:val="0074349B"/>
    <w:pPr>
      <w:numPr>
        <w:numId w:val="6"/>
      </w:numPr>
    </w:pPr>
    <w:rPr>
      <w:rFonts w:ascii="Arial" w:hAnsi="Arial"/>
      <w:sz w:val="18"/>
    </w:rPr>
  </w:style>
  <w:style w:type="paragraph" w:customStyle="1" w:styleId="HeaderLineSpacer">
    <w:name w:val="Header Line Spacer"/>
    <w:basedOn w:val="Header"/>
    <w:rsid w:val="005C7C33"/>
    <w:pPr>
      <w:jc w:val="left"/>
    </w:pPr>
    <w:rPr>
      <w:rFonts w:ascii="Arial Narrow" w:hAnsi="Arial Narrow"/>
      <w:b w:val="0"/>
      <w:noProof/>
      <w:sz w:val="18"/>
      <w:szCs w:val="18"/>
    </w:rPr>
  </w:style>
  <w:style w:type="paragraph" w:customStyle="1" w:styleId="NewNumberedListLast">
    <w:name w:val="New NumberedList Last"/>
    <w:basedOn w:val="NewNumberedList"/>
    <w:next w:val="Normal"/>
    <w:rsid w:val="00913E1E"/>
    <w:pPr>
      <w:spacing w:after="280"/>
    </w:pPr>
  </w:style>
  <w:style w:type="paragraph" w:customStyle="1" w:styleId="TableTextCenter">
    <w:name w:val="TableTextCenter"/>
    <w:basedOn w:val="Normal"/>
    <w:rsid w:val="00AE78D5"/>
    <w:pPr>
      <w:tabs>
        <w:tab w:val="center" w:pos="4320"/>
      </w:tabs>
      <w:spacing w:before="40" w:after="40"/>
      <w:jc w:val="center"/>
    </w:pPr>
    <w:rPr>
      <w:noProof/>
      <w:sz w:val="18"/>
    </w:rPr>
  </w:style>
  <w:style w:type="paragraph" w:customStyle="1" w:styleId="CustomerProgram">
    <w:name w:val="CustomerProgram"/>
    <w:basedOn w:val="ProgramName"/>
    <w:link w:val="CustomerProgramChar"/>
    <w:rsid w:val="00BC2759"/>
    <w:rPr>
      <w:sz w:val="32"/>
    </w:rPr>
  </w:style>
  <w:style w:type="paragraph" w:customStyle="1" w:styleId="Draft1">
    <w:name w:val="Draft1"/>
    <w:basedOn w:val="Normal"/>
    <w:rsid w:val="00FA2ED2"/>
    <w:pPr>
      <w:spacing w:before="600" w:after="200"/>
      <w:jc w:val="right"/>
    </w:pPr>
    <w:rPr>
      <w:rFonts w:ascii="Arial Narrow" w:hAnsi="Arial Narrow"/>
      <w:b/>
      <w:sz w:val="32"/>
    </w:rPr>
  </w:style>
  <w:style w:type="character" w:customStyle="1" w:styleId="ProgramNameChar">
    <w:name w:val="Program Name Char"/>
    <w:basedOn w:val="DefaultParagraphFont"/>
    <w:link w:val="ProgramName"/>
    <w:rsid w:val="00D241F1"/>
    <w:rPr>
      <w:rFonts w:ascii="Arial Narrow" w:hAnsi="Arial Narrow"/>
      <w:b/>
      <w:sz w:val="40"/>
    </w:rPr>
  </w:style>
  <w:style w:type="character" w:customStyle="1" w:styleId="CustomerProgramChar">
    <w:name w:val="CustomerProgram Char"/>
    <w:basedOn w:val="ProgramNameChar"/>
    <w:link w:val="CustomerProgram"/>
    <w:rsid w:val="00D7789C"/>
    <w:rPr>
      <w:rFonts w:ascii="Arial Narrow" w:hAnsi="Arial Narrow"/>
      <w:b/>
      <w:sz w:val="32"/>
      <w:lang w:val="en-US" w:eastAsia="en-US" w:bidi="ar-SA"/>
    </w:rPr>
  </w:style>
  <w:style w:type="character" w:customStyle="1" w:styleId="TableTextChar">
    <w:name w:val="TableText Char"/>
    <w:aliases w:val="tt Char"/>
    <w:basedOn w:val="DefaultParagraphFont"/>
    <w:link w:val="TableText"/>
    <w:rsid w:val="004E2858"/>
    <w:rPr>
      <w:rFonts w:ascii="Arial" w:hAnsi="Arial"/>
    </w:rPr>
  </w:style>
  <w:style w:type="paragraph" w:styleId="BalloonText">
    <w:name w:val="Balloon Text"/>
    <w:basedOn w:val="Normal"/>
    <w:semiHidden/>
    <w:rsid w:val="004E0D82"/>
    <w:rPr>
      <w:rFonts w:ascii="Tahoma" w:hAnsi="Tahoma" w:cs="Tahoma"/>
      <w:sz w:val="16"/>
      <w:szCs w:val="16"/>
    </w:rPr>
  </w:style>
  <w:style w:type="paragraph" w:styleId="Caption">
    <w:name w:val="caption"/>
    <w:basedOn w:val="Normal"/>
    <w:next w:val="Normal"/>
    <w:uiPriority w:val="35"/>
    <w:qFormat/>
    <w:rsid w:val="00421882"/>
    <w:pPr>
      <w:spacing w:before="240"/>
      <w:jc w:val="center"/>
    </w:pPr>
    <w:rPr>
      <w:rFonts w:ascii="Arial Narrow" w:hAnsi="Arial Narrow"/>
      <w:b/>
      <w:bCs/>
      <w:sz w:val="24"/>
    </w:rPr>
  </w:style>
  <w:style w:type="character" w:styleId="CommentReference">
    <w:name w:val="annotation reference"/>
    <w:basedOn w:val="DefaultParagraphFont"/>
    <w:rsid w:val="004E0D82"/>
    <w:rPr>
      <w:sz w:val="16"/>
      <w:szCs w:val="16"/>
    </w:rPr>
  </w:style>
  <w:style w:type="paragraph" w:styleId="CommentText">
    <w:name w:val="annotation text"/>
    <w:basedOn w:val="Normal"/>
    <w:rsid w:val="004E0D82"/>
    <w:rPr>
      <w:sz w:val="20"/>
    </w:rPr>
  </w:style>
  <w:style w:type="paragraph" w:styleId="CommentSubject">
    <w:name w:val="annotation subject"/>
    <w:basedOn w:val="CommentText"/>
    <w:next w:val="CommentText"/>
    <w:rsid w:val="004E0D82"/>
    <w:rPr>
      <w:b/>
      <w:bCs/>
    </w:rPr>
  </w:style>
  <w:style w:type="paragraph" w:styleId="DocumentMap">
    <w:name w:val="Document Map"/>
    <w:basedOn w:val="Normal"/>
    <w:rsid w:val="004E0D82"/>
    <w:pPr>
      <w:shd w:val="clear" w:color="auto" w:fill="000080"/>
    </w:pPr>
    <w:rPr>
      <w:rFonts w:ascii="Tahoma" w:hAnsi="Tahoma" w:cs="Tahoma"/>
      <w:sz w:val="20"/>
    </w:rPr>
  </w:style>
  <w:style w:type="character" w:styleId="EndnoteReference">
    <w:name w:val="endnote reference"/>
    <w:basedOn w:val="DefaultParagraphFont"/>
    <w:rsid w:val="004E0D82"/>
    <w:rPr>
      <w:vertAlign w:val="superscript"/>
    </w:rPr>
  </w:style>
  <w:style w:type="paragraph" w:styleId="EndnoteText">
    <w:name w:val="endnote text"/>
    <w:basedOn w:val="Normal"/>
    <w:rsid w:val="004E0D82"/>
    <w:rPr>
      <w:sz w:val="20"/>
    </w:rPr>
  </w:style>
  <w:style w:type="paragraph" w:styleId="Index1">
    <w:name w:val="index 1"/>
    <w:basedOn w:val="Normal"/>
    <w:next w:val="Normal"/>
    <w:autoRedefine/>
    <w:rsid w:val="004E0D82"/>
    <w:pPr>
      <w:ind w:left="240" w:hanging="240"/>
    </w:pPr>
  </w:style>
  <w:style w:type="paragraph" w:styleId="Index2">
    <w:name w:val="index 2"/>
    <w:basedOn w:val="Normal"/>
    <w:next w:val="Normal"/>
    <w:autoRedefine/>
    <w:rsid w:val="004E0D82"/>
    <w:pPr>
      <w:ind w:left="480" w:hanging="240"/>
    </w:pPr>
  </w:style>
  <w:style w:type="paragraph" w:styleId="Index3">
    <w:name w:val="index 3"/>
    <w:basedOn w:val="Normal"/>
    <w:next w:val="Normal"/>
    <w:autoRedefine/>
    <w:rsid w:val="004E0D82"/>
    <w:pPr>
      <w:ind w:left="720" w:hanging="240"/>
    </w:pPr>
  </w:style>
  <w:style w:type="paragraph" w:styleId="Index4">
    <w:name w:val="index 4"/>
    <w:basedOn w:val="Normal"/>
    <w:next w:val="Normal"/>
    <w:autoRedefine/>
    <w:rsid w:val="004E0D82"/>
    <w:pPr>
      <w:ind w:left="960" w:hanging="240"/>
    </w:pPr>
  </w:style>
  <w:style w:type="paragraph" w:styleId="Index5">
    <w:name w:val="index 5"/>
    <w:basedOn w:val="Normal"/>
    <w:next w:val="Normal"/>
    <w:autoRedefine/>
    <w:rsid w:val="004E0D82"/>
    <w:pPr>
      <w:ind w:left="1200" w:hanging="240"/>
    </w:pPr>
  </w:style>
  <w:style w:type="paragraph" w:styleId="Index6">
    <w:name w:val="index 6"/>
    <w:basedOn w:val="Normal"/>
    <w:next w:val="Normal"/>
    <w:autoRedefine/>
    <w:rsid w:val="004E0D82"/>
    <w:pPr>
      <w:ind w:left="1440" w:hanging="240"/>
    </w:pPr>
  </w:style>
  <w:style w:type="paragraph" w:styleId="Index7">
    <w:name w:val="index 7"/>
    <w:basedOn w:val="Normal"/>
    <w:next w:val="Normal"/>
    <w:autoRedefine/>
    <w:rsid w:val="004E0D82"/>
    <w:pPr>
      <w:ind w:left="1680" w:hanging="240"/>
    </w:pPr>
  </w:style>
  <w:style w:type="paragraph" w:styleId="Index8">
    <w:name w:val="index 8"/>
    <w:basedOn w:val="Normal"/>
    <w:next w:val="Normal"/>
    <w:autoRedefine/>
    <w:rsid w:val="004E0D82"/>
    <w:pPr>
      <w:ind w:left="1920" w:hanging="240"/>
    </w:pPr>
  </w:style>
  <w:style w:type="paragraph" w:styleId="Index9">
    <w:name w:val="index 9"/>
    <w:basedOn w:val="Normal"/>
    <w:next w:val="Normal"/>
    <w:autoRedefine/>
    <w:rsid w:val="004E0D82"/>
    <w:pPr>
      <w:ind w:left="2160" w:hanging="240"/>
    </w:pPr>
  </w:style>
  <w:style w:type="paragraph" w:styleId="IndexHeading">
    <w:name w:val="index heading"/>
    <w:basedOn w:val="Normal"/>
    <w:next w:val="Index1"/>
    <w:rsid w:val="004E0D82"/>
    <w:rPr>
      <w:rFonts w:cs="Arial"/>
      <w:b/>
      <w:bCs/>
    </w:rPr>
  </w:style>
  <w:style w:type="paragraph" w:styleId="MacroText">
    <w:name w:val="macro"/>
    <w:rsid w:val="004E0D82"/>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rsid w:val="004E0D82"/>
    <w:pPr>
      <w:ind w:left="240" w:hanging="240"/>
    </w:pPr>
  </w:style>
  <w:style w:type="paragraph" w:styleId="TableofFigures">
    <w:name w:val="table of figures"/>
    <w:basedOn w:val="TOC1"/>
    <w:next w:val="Normal"/>
    <w:autoRedefine/>
    <w:uiPriority w:val="99"/>
    <w:rsid w:val="008F1C07"/>
    <w:rPr>
      <w:b w:val="0"/>
    </w:rPr>
  </w:style>
  <w:style w:type="paragraph" w:styleId="TOAHeading">
    <w:name w:val="toa heading"/>
    <w:basedOn w:val="Normal"/>
    <w:next w:val="Normal"/>
    <w:rsid w:val="004E0D82"/>
    <w:rPr>
      <w:rFonts w:cs="Arial"/>
      <w:b/>
      <w:bCs/>
      <w:szCs w:val="24"/>
    </w:rPr>
  </w:style>
  <w:style w:type="paragraph" w:customStyle="1" w:styleId="NewNumberedList">
    <w:name w:val="NewNumbered List"/>
    <w:qFormat/>
    <w:rsid w:val="00BF6D53"/>
    <w:pPr>
      <w:numPr>
        <w:numId w:val="14"/>
      </w:numPr>
      <w:spacing w:before="60" w:after="60"/>
    </w:pPr>
    <w:rPr>
      <w:sz w:val="24"/>
      <w:szCs w:val="24"/>
    </w:rPr>
  </w:style>
  <w:style w:type="paragraph" w:customStyle="1" w:styleId="NumberedList2bulleted">
    <w:name w:val="Numbered List 2 (bulleted)"/>
    <w:rsid w:val="00913E1E"/>
    <w:pPr>
      <w:numPr>
        <w:numId w:val="7"/>
      </w:numPr>
      <w:spacing w:before="60" w:after="60"/>
    </w:pPr>
    <w:rPr>
      <w:rFonts w:eastAsiaTheme="majorEastAsia" w:cstheme="majorBidi"/>
      <w:bCs/>
      <w:kern w:val="32"/>
      <w:sz w:val="24"/>
      <w:szCs w:val="32"/>
    </w:rPr>
  </w:style>
  <w:style w:type="paragraph" w:styleId="ListParagraph">
    <w:name w:val="List Paragraph"/>
    <w:basedOn w:val="Normal"/>
    <w:uiPriority w:val="34"/>
    <w:qFormat/>
    <w:rsid w:val="00BF6D53"/>
    <w:pPr>
      <w:ind w:left="720"/>
      <w:contextualSpacing/>
    </w:pPr>
  </w:style>
  <w:style w:type="character" w:customStyle="1" w:styleId="Heading2Char">
    <w:name w:val="Heading 2 Char"/>
    <w:basedOn w:val="DefaultParagraphFont"/>
    <w:link w:val="Heading2"/>
    <w:rsid w:val="00922D27"/>
    <w:rPr>
      <w:rFonts w:ascii="Arial Narrow" w:eastAsiaTheme="majorEastAsia" w:hAnsi="Arial Narrow" w:cstheme="majorBidi"/>
      <w:b/>
      <w:sz w:val="32"/>
    </w:rPr>
  </w:style>
  <w:style w:type="paragraph" w:styleId="Title">
    <w:name w:val="Title"/>
    <w:basedOn w:val="Normal"/>
    <w:next w:val="Normal"/>
    <w:link w:val="TitleChar"/>
    <w:qFormat/>
    <w:rsid w:val="00BF6D53"/>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BF6D53"/>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qFormat/>
    <w:rsid w:val="00BF6D53"/>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rsid w:val="00BF6D53"/>
    <w:rPr>
      <w:rFonts w:asciiTheme="majorHAnsi" w:eastAsiaTheme="majorEastAsia" w:hAnsiTheme="majorHAnsi" w:cstheme="majorBidi"/>
      <w:i/>
      <w:iCs/>
      <w:color w:val="4F81BD" w:themeColor="accent1"/>
      <w:spacing w:val="15"/>
      <w:sz w:val="24"/>
      <w:szCs w:val="24"/>
    </w:rPr>
  </w:style>
  <w:style w:type="character" w:styleId="Emphasis">
    <w:name w:val="Emphasis"/>
    <w:qFormat/>
    <w:rsid w:val="00BF6D53"/>
    <w:rPr>
      <w:i/>
      <w:iCs/>
    </w:rPr>
  </w:style>
  <w:style w:type="paragraph" w:customStyle="1" w:styleId="BodyText1">
    <w:name w:val="Body Text 1"/>
    <w:basedOn w:val="Normal"/>
    <w:rsid w:val="00BF6D53"/>
    <w:pPr>
      <w:ind w:left="450"/>
    </w:pPr>
    <w:rPr>
      <w:bCs/>
    </w:rPr>
  </w:style>
  <w:style w:type="character" w:customStyle="1" w:styleId="Heading1Char">
    <w:name w:val="Heading 1 Char"/>
    <w:basedOn w:val="DefaultParagraphFont"/>
    <w:link w:val="Heading1"/>
    <w:rsid w:val="00D51F99"/>
    <w:rPr>
      <w:rFonts w:ascii="Arial Narrow" w:eastAsiaTheme="majorEastAsia" w:hAnsi="Arial Narrow" w:cstheme="majorBidi"/>
      <w:b/>
      <w:kern w:val="28"/>
      <w:sz w:val="36"/>
    </w:rPr>
  </w:style>
  <w:style w:type="character" w:customStyle="1" w:styleId="Heading3Char">
    <w:name w:val="Heading 3 Char"/>
    <w:basedOn w:val="DefaultParagraphFont"/>
    <w:link w:val="Heading3"/>
    <w:rsid w:val="00547FDD"/>
    <w:rPr>
      <w:rFonts w:ascii="Arial Narrow" w:eastAsiaTheme="majorEastAsia" w:hAnsi="Arial Narrow" w:cstheme="majorBidi"/>
      <w:b/>
      <w:sz w:val="28"/>
    </w:rPr>
  </w:style>
  <w:style w:type="character" w:customStyle="1" w:styleId="Heading4Char">
    <w:name w:val="Heading 4 Char"/>
    <w:basedOn w:val="DefaultParagraphFont"/>
    <w:link w:val="Heading4"/>
    <w:rsid w:val="00DD228B"/>
    <w:rPr>
      <w:rFonts w:ascii="Arial Narrow" w:eastAsiaTheme="majorEastAsia" w:hAnsi="Arial Narrow" w:cstheme="majorBidi"/>
      <w:b/>
      <w:sz w:val="26"/>
    </w:rPr>
  </w:style>
  <w:style w:type="character" w:customStyle="1" w:styleId="Heading5Char">
    <w:name w:val="Heading 5 Char"/>
    <w:basedOn w:val="DefaultParagraphFont"/>
    <w:link w:val="Heading5"/>
    <w:rsid w:val="00553617"/>
    <w:rPr>
      <w:rFonts w:ascii="Arial Narrow" w:eastAsiaTheme="majorEastAsia" w:hAnsi="Arial Narrow" w:cstheme="majorBidi"/>
      <w:i/>
      <w:sz w:val="26"/>
    </w:rPr>
  </w:style>
  <w:style w:type="character" w:customStyle="1" w:styleId="Heading6Char">
    <w:name w:val="Heading 6 Char"/>
    <w:basedOn w:val="DefaultParagraphFont"/>
    <w:link w:val="Heading6"/>
    <w:rsid w:val="00BF6D53"/>
    <w:rPr>
      <w:rFonts w:ascii="Arial Narrow" w:eastAsiaTheme="majorEastAsia" w:hAnsi="Arial Narrow" w:cstheme="majorBidi"/>
      <w:i/>
      <w:sz w:val="26"/>
    </w:rPr>
  </w:style>
  <w:style w:type="character" w:customStyle="1" w:styleId="Heading7Char">
    <w:name w:val="Heading 7 Char"/>
    <w:basedOn w:val="DefaultParagraphFont"/>
    <w:link w:val="Heading7"/>
    <w:rsid w:val="00BF6D53"/>
    <w:rPr>
      <w:rFonts w:ascii="Arial Narrow" w:eastAsiaTheme="majorEastAsia" w:hAnsi="Arial Narrow" w:cstheme="majorBidi"/>
      <w:i/>
      <w:sz w:val="22"/>
    </w:rPr>
  </w:style>
  <w:style w:type="character" w:customStyle="1" w:styleId="Heading8Char">
    <w:name w:val="Heading 8 Char"/>
    <w:basedOn w:val="DefaultParagraphFont"/>
    <w:link w:val="Heading8"/>
    <w:rsid w:val="00BF6D53"/>
    <w:rPr>
      <w:rFonts w:ascii="Garamond" w:eastAsiaTheme="majorEastAsia" w:hAnsi="Garamond" w:cstheme="majorBidi"/>
      <w:b/>
      <w:snapToGrid w:val="0"/>
      <w:sz w:val="36"/>
    </w:rPr>
  </w:style>
  <w:style w:type="character" w:customStyle="1" w:styleId="Heading9Char">
    <w:name w:val="Heading 9 Char"/>
    <w:basedOn w:val="DefaultParagraphFont"/>
    <w:link w:val="Heading9"/>
    <w:rsid w:val="00BF6D53"/>
    <w:rPr>
      <w:rFonts w:eastAsiaTheme="majorEastAsia" w:cstheme="majorBidi"/>
      <w:b/>
      <w:sz w:val="40"/>
    </w:rPr>
  </w:style>
  <w:style w:type="character" w:styleId="Strong">
    <w:name w:val="Strong"/>
    <w:basedOn w:val="DefaultParagraphFont"/>
    <w:qFormat/>
    <w:rsid w:val="00BF6D53"/>
    <w:rPr>
      <w:b/>
      <w:bCs/>
    </w:rPr>
  </w:style>
  <w:style w:type="paragraph" w:styleId="NoSpacing">
    <w:name w:val="No Spacing"/>
    <w:basedOn w:val="Normal"/>
    <w:link w:val="NoSpacingChar"/>
    <w:uiPriority w:val="1"/>
    <w:qFormat/>
    <w:rsid w:val="00BF6D53"/>
    <w:pPr>
      <w:spacing w:before="0" w:after="0"/>
    </w:pPr>
  </w:style>
  <w:style w:type="character" w:customStyle="1" w:styleId="NoSpacingChar">
    <w:name w:val="No Spacing Char"/>
    <w:basedOn w:val="DefaultParagraphFont"/>
    <w:link w:val="NoSpacing"/>
    <w:uiPriority w:val="1"/>
    <w:rsid w:val="00BF6D53"/>
    <w:rPr>
      <w:sz w:val="24"/>
    </w:rPr>
  </w:style>
  <w:style w:type="paragraph" w:styleId="Quote">
    <w:name w:val="Quote"/>
    <w:basedOn w:val="Normal"/>
    <w:next w:val="Normal"/>
    <w:link w:val="QuoteChar"/>
    <w:uiPriority w:val="29"/>
    <w:qFormat/>
    <w:rsid w:val="00BF6D53"/>
    <w:rPr>
      <w:rFonts w:eastAsiaTheme="majorEastAsia" w:cstheme="majorBidi"/>
      <w:i/>
      <w:iCs/>
      <w:color w:val="000000" w:themeColor="text1"/>
    </w:rPr>
  </w:style>
  <w:style w:type="character" w:customStyle="1" w:styleId="QuoteChar">
    <w:name w:val="Quote Char"/>
    <w:basedOn w:val="DefaultParagraphFont"/>
    <w:link w:val="Quote"/>
    <w:uiPriority w:val="29"/>
    <w:rsid w:val="00BF6D53"/>
    <w:rPr>
      <w:rFonts w:eastAsiaTheme="majorEastAsia" w:cstheme="majorBidi"/>
      <w:i/>
      <w:iCs/>
      <w:color w:val="000000" w:themeColor="text1"/>
      <w:sz w:val="24"/>
    </w:rPr>
  </w:style>
  <w:style w:type="paragraph" w:styleId="IntenseQuote">
    <w:name w:val="Intense Quote"/>
    <w:basedOn w:val="Normal"/>
    <w:next w:val="Normal"/>
    <w:link w:val="IntenseQuoteChar"/>
    <w:uiPriority w:val="30"/>
    <w:qFormat/>
    <w:rsid w:val="00BF6D53"/>
    <w:pPr>
      <w:pBdr>
        <w:bottom w:val="single" w:sz="4" w:space="4" w:color="4F81BD" w:themeColor="accent1"/>
      </w:pBdr>
      <w:spacing w:before="200" w:after="280"/>
      <w:ind w:left="936" w:right="936"/>
    </w:pPr>
    <w:rPr>
      <w:rFonts w:eastAsiaTheme="majorEastAsia" w:cstheme="majorBidi"/>
      <w:b/>
      <w:bCs/>
      <w:i/>
      <w:iCs/>
      <w:color w:val="4F81BD" w:themeColor="accent1"/>
    </w:rPr>
  </w:style>
  <w:style w:type="character" w:customStyle="1" w:styleId="IntenseQuoteChar">
    <w:name w:val="Intense Quote Char"/>
    <w:basedOn w:val="DefaultParagraphFont"/>
    <w:link w:val="IntenseQuote"/>
    <w:uiPriority w:val="30"/>
    <w:rsid w:val="00BF6D53"/>
    <w:rPr>
      <w:rFonts w:eastAsiaTheme="majorEastAsia" w:cstheme="majorBidi"/>
      <w:b/>
      <w:bCs/>
      <w:i/>
      <w:iCs/>
      <w:color w:val="4F81BD" w:themeColor="accent1"/>
      <w:sz w:val="24"/>
    </w:rPr>
  </w:style>
  <w:style w:type="character" w:styleId="SubtleEmphasis">
    <w:name w:val="Subtle Emphasis"/>
    <w:uiPriority w:val="19"/>
    <w:qFormat/>
    <w:rsid w:val="00BF6D53"/>
    <w:rPr>
      <w:i/>
      <w:iCs/>
      <w:color w:val="808080" w:themeColor="text1" w:themeTint="7F"/>
    </w:rPr>
  </w:style>
  <w:style w:type="character" w:styleId="IntenseEmphasis">
    <w:name w:val="Intense Emphasis"/>
    <w:uiPriority w:val="21"/>
    <w:qFormat/>
    <w:rsid w:val="00BF6D53"/>
    <w:rPr>
      <w:b/>
      <w:bCs/>
      <w:i/>
      <w:iCs/>
      <w:color w:val="4F81BD" w:themeColor="accent1"/>
    </w:rPr>
  </w:style>
  <w:style w:type="character" w:styleId="SubtleReference">
    <w:name w:val="Subtle Reference"/>
    <w:uiPriority w:val="31"/>
    <w:qFormat/>
    <w:rsid w:val="00BF6D53"/>
    <w:rPr>
      <w:smallCaps/>
      <w:color w:val="C0504D" w:themeColor="accent2"/>
      <w:u w:val="single"/>
    </w:rPr>
  </w:style>
  <w:style w:type="character" w:styleId="IntenseReference">
    <w:name w:val="Intense Reference"/>
    <w:basedOn w:val="DefaultParagraphFont"/>
    <w:uiPriority w:val="32"/>
    <w:qFormat/>
    <w:rsid w:val="00BF6D53"/>
    <w:rPr>
      <w:b/>
      <w:bCs/>
      <w:smallCaps/>
      <w:color w:val="C0504D" w:themeColor="accent2"/>
      <w:spacing w:val="5"/>
      <w:u w:val="single"/>
    </w:rPr>
  </w:style>
  <w:style w:type="character" w:styleId="BookTitle">
    <w:name w:val="Book Title"/>
    <w:basedOn w:val="DefaultParagraphFont"/>
    <w:uiPriority w:val="33"/>
    <w:qFormat/>
    <w:rsid w:val="00BF6D53"/>
    <w:rPr>
      <w:b/>
      <w:bCs/>
      <w:smallCaps/>
      <w:spacing w:val="5"/>
    </w:rPr>
  </w:style>
  <w:style w:type="paragraph" w:styleId="TOCHeading">
    <w:name w:val="TOC Heading"/>
    <w:basedOn w:val="Heading1"/>
    <w:next w:val="Normal"/>
    <w:uiPriority w:val="39"/>
    <w:unhideWhenUsed/>
    <w:qFormat/>
    <w:rsid w:val="00BF6D53"/>
    <w:pPr>
      <w:keepLines/>
      <w:numPr>
        <w:numId w:val="0"/>
      </w:numPr>
      <w:tabs>
        <w:tab w:val="clear" w:pos="540"/>
      </w:tabs>
      <w:spacing w:after="0"/>
      <w:outlineLvl w:val="9"/>
    </w:pPr>
    <w:rPr>
      <w:rFonts w:asciiTheme="majorHAnsi" w:hAnsiTheme="majorHAnsi"/>
      <w:bCs/>
      <w:color w:val="365F91" w:themeColor="accent1" w:themeShade="BF"/>
      <w:kern w:val="0"/>
      <w:sz w:val="28"/>
      <w:szCs w:val="28"/>
    </w:rPr>
  </w:style>
  <w:style w:type="table" w:styleId="TableGrid">
    <w:name w:val="Table Grid"/>
    <w:basedOn w:val="TableNormal"/>
    <w:rsid w:val="00EB59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EE3177"/>
    <w:pPr>
      <w:autoSpaceDE w:val="0"/>
      <w:autoSpaceDN w:val="0"/>
      <w:adjustRightInd w:val="0"/>
    </w:pPr>
    <w:rPr>
      <w:color w:val="000000"/>
      <w:sz w:val="24"/>
      <w:szCs w:val="24"/>
    </w:rPr>
  </w:style>
  <w:style w:type="character" w:styleId="Hyperlink">
    <w:name w:val="Hyperlink"/>
    <w:basedOn w:val="DefaultParagraphFont"/>
    <w:uiPriority w:val="99"/>
    <w:unhideWhenUsed/>
    <w:rsid w:val="00553617"/>
    <w:rPr>
      <w:color w:val="0000FF" w:themeColor="hyperlink"/>
      <w:u w:val="single"/>
    </w:rPr>
  </w:style>
  <w:style w:type="paragraph" w:styleId="Revision">
    <w:name w:val="Revision"/>
    <w:hidden/>
    <w:uiPriority w:val="99"/>
    <w:semiHidden/>
    <w:rsid w:val="00995CBB"/>
    <w:rPr>
      <w:rFonts w:ascii="Arial" w:hAnsi="Arial"/>
      <w:sz w:val="22"/>
    </w:rPr>
  </w:style>
  <w:style w:type="character" w:customStyle="1" w:styleId="apple-style-span">
    <w:name w:val="apple-style-span"/>
    <w:basedOn w:val="DefaultParagraphFont"/>
    <w:rsid w:val="00B05A90"/>
  </w:style>
  <w:style w:type="paragraph" w:customStyle="1" w:styleId="NumberedList">
    <w:name w:val="Numbered List"/>
    <w:basedOn w:val="BulletListSingle"/>
    <w:qFormat/>
    <w:rsid w:val="00C40050"/>
    <w:pPr>
      <w:numPr>
        <w:numId w:val="15"/>
      </w:numPr>
      <w:spacing w:before="120" w:after="120"/>
      <w:ind w:left="720"/>
    </w:pPr>
  </w:style>
  <w:style w:type="paragraph" w:customStyle="1" w:styleId="NumberedListLast">
    <w:name w:val="Numbered List Last"/>
    <w:basedOn w:val="NumberedList"/>
    <w:qFormat/>
    <w:rsid w:val="00C40050"/>
    <w:pPr>
      <w:spacing w:after="280"/>
    </w:pPr>
  </w:style>
  <w:style w:type="paragraph" w:customStyle="1" w:styleId="AppHeading10">
    <w:name w:val="App Heading1"/>
    <w:basedOn w:val="BackMatterHeading"/>
    <w:qFormat/>
    <w:rsid w:val="00BA56C4"/>
  </w:style>
  <w:style w:type="paragraph" w:customStyle="1" w:styleId="AppHeading11">
    <w:name w:val="App Heading 1"/>
    <w:basedOn w:val="AppHeading10"/>
    <w:qFormat/>
    <w:rsid w:val="00BA56C4"/>
  </w:style>
  <w:style w:type="character" w:styleId="FollowedHyperlink">
    <w:name w:val="FollowedHyperlink"/>
    <w:basedOn w:val="DefaultParagraphFont"/>
    <w:rsid w:val="000052F4"/>
    <w:rPr>
      <w:color w:val="800080" w:themeColor="followedHyperlink"/>
      <w:u w:val="single"/>
    </w:rPr>
  </w:style>
  <w:style w:type="paragraph" w:customStyle="1" w:styleId="ProjectName">
    <w:name w:val="ProjectName"/>
    <w:qFormat/>
    <w:rsid w:val="00A51BF1"/>
    <w:pPr>
      <w:pBdr>
        <w:bottom w:val="single" w:sz="4" w:space="1" w:color="auto"/>
      </w:pBdr>
      <w:spacing w:before="100" w:beforeAutospacing="1" w:after="240"/>
    </w:pPr>
    <w:rPr>
      <w:rFonts w:ascii="Arial Narrow" w:hAnsi="Arial Narrow"/>
      <w:b/>
      <w:sz w:val="48"/>
    </w:rPr>
  </w:style>
  <w:style w:type="paragraph" w:styleId="BodyText">
    <w:name w:val="Body Text"/>
    <w:basedOn w:val="Normal"/>
    <w:link w:val="BodyTextChar"/>
    <w:uiPriority w:val="99"/>
    <w:rsid w:val="00E67FB3"/>
    <w:pPr>
      <w:spacing w:before="0" w:after="0"/>
    </w:pPr>
    <w:rPr>
      <w:rFonts w:ascii="Times New Roman" w:hAnsi="Times New Roman"/>
      <w:sz w:val="28"/>
    </w:rPr>
  </w:style>
  <w:style w:type="character" w:customStyle="1" w:styleId="BodyTextChar">
    <w:name w:val="Body Text Char"/>
    <w:basedOn w:val="DefaultParagraphFont"/>
    <w:link w:val="BodyText"/>
    <w:uiPriority w:val="99"/>
    <w:rsid w:val="00E67FB3"/>
    <w:rPr>
      <w:sz w:val="28"/>
    </w:rPr>
  </w:style>
  <w:style w:type="paragraph" w:customStyle="1" w:styleId="InfoBlue">
    <w:name w:val="InfoBlue"/>
    <w:basedOn w:val="Normal"/>
    <w:next w:val="BodyText"/>
    <w:rsid w:val="00E67FB3"/>
    <w:pPr>
      <w:widowControl w:val="0"/>
      <w:spacing w:before="0" w:line="240" w:lineRule="atLeast"/>
      <w:ind w:left="576"/>
      <w:jc w:val="both"/>
    </w:pPr>
    <w:rPr>
      <w:rFonts w:ascii="Times New Roman" w:hAnsi="Times New Roman"/>
      <w:i/>
      <w:color w:val="0000FF"/>
      <w:sz w:val="24"/>
    </w:rPr>
  </w:style>
  <w:style w:type="paragraph" w:customStyle="1" w:styleId="bullet">
    <w:name w:val="bullet"/>
    <w:basedOn w:val="Normal"/>
    <w:rsid w:val="00E67FB3"/>
    <w:pPr>
      <w:numPr>
        <w:numId w:val="16"/>
      </w:numPr>
      <w:spacing w:before="0" w:after="60"/>
    </w:pPr>
    <w:rPr>
      <w:rFonts w:ascii="Times New Roman" w:hAnsi="Times New Roman"/>
      <w:sz w:val="24"/>
    </w:rPr>
  </w:style>
  <w:style w:type="paragraph" w:customStyle="1" w:styleId="Bullet1">
    <w:name w:val="Bullet 1"/>
    <w:basedOn w:val="Normal"/>
    <w:rsid w:val="0011783C"/>
    <w:pPr>
      <w:numPr>
        <w:numId w:val="17"/>
      </w:numPr>
      <w:spacing w:before="0" w:after="0"/>
    </w:pPr>
    <w:rPr>
      <w:rFonts w:ascii="Times New Roman" w:hAnsi="Times New Roman"/>
      <w:color w:val="000000"/>
      <w:sz w:val="24"/>
    </w:rPr>
  </w:style>
  <w:style w:type="paragraph" w:customStyle="1" w:styleId="TableHeading">
    <w:name w:val="Table Heading"/>
    <w:basedOn w:val="Normal"/>
    <w:rsid w:val="00FF6734"/>
    <w:pPr>
      <w:suppressLineNumbers/>
      <w:suppressAutoHyphens/>
      <w:spacing w:before="0" w:after="0"/>
      <w:jc w:val="center"/>
    </w:pPr>
    <w:rPr>
      <w:rFonts w:ascii="Times New Roman" w:hAnsi="Times New Roman"/>
      <w:b/>
      <w:bCs/>
      <w:color w:val="000000"/>
      <w:sz w:val="24"/>
      <w:lang w:eastAsia="ar-SA"/>
    </w:rPr>
  </w:style>
  <w:style w:type="paragraph" w:customStyle="1" w:styleId="bdytxt1">
    <w:name w:val="bdytxt1"/>
    <w:basedOn w:val="Normal"/>
    <w:rsid w:val="003B1269"/>
    <w:pPr>
      <w:spacing w:before="0" w:after="240"/>
      <w:ind w:left="1080"/>
      <w:jc w:val="both"/>
    </w:pPr>
    <w:rPr>
      <w:rFonts w:ascii="Times New Roman" w:hAnsi="Times New Roman"/>
      <w:sz w:val="24"/>
      <w:szCs w:val="24"/>
    </w:rPr>
  </w:style>
  <w:style w:type="paragraph" w:customStyle="1" w:styleId="Instructions">
    <w:name w:val="Instructions"/>
    <w:basedOn w:val="Normal"/>
    <w:autoRedefine/>
    <w:rsid w:val="003B1269"/>
    <w:pPr>
      <w:shd w:val="clear" w:color="auto" w:fill="FFFFFF"/>
      <w:spacing w:before="0" w:after="0"/>
    </w:pPr>
    <w:rPr>
      <w:rFonts w:ascii="Times New Roman" w:hAnsi="Times New Roman"/>
      <w:i/>
      <w:color w:val="0000FF"/>
      <w:sz w:val="24"/>
    </w:rPr>
  </w:style>
  <w:style w:type="paragraph" w:styleId="ListBullet2">
    <w:name w:val="List Bullet 2"/>
    <w:basedOn w:val="Normal"/>
    <w:uiPriority w:val="99"/>
    <w:rsid w:val="003B1269"/>
    <w:pPr>
      <w:numPr>
        <w:numId w:val="18"/>
      </w:numPr>
      <w:spacing w:before="0" w:after="0"/>
    </w:pPr>
    <w:rPr>
      <w:rFonts w:ascii="Times New Roman" w:hAnsi="Times New Roman"/>
      <w:color w:val="000000"/>
      <w:sz w:val="24"/>
    </w:rPr>
  </w:style>
  <w:style w:type="paragraph" w:customStyle="1" w:styleId="Tabletext0">
    <w:name w:val="Tabletext"/>
    <w:basedOn w:val="Normal"/>
    <w:rsid w:val="009058D1"/>
    <w:pPr>
      <w:keepLines/>
      <w:widowControl w:val="0"/>
      <w:spacing w:before="0" w:after="0" w:line="240" w:lineRule="atLeast"/>
    </w:pPr>
    <w:rPr>
      <w:sz w:val="20"/>
    </w:rPr>
  </w:style>
  <w:style w:type="paragraph" w:customStyle="1" w:styleId="TableHeader">
    <w:name w:val="Table Header"/>
    <w:basedOn w:val="Normal"/>
    <w:rsid w:val="009058D1"/>
    <w:pPr>
      <w:autoSpaceDE w:val="0"/>
      <w:autoSpaceDN w:val="0"/>
      <w:adjustRightInd w:val="0"/>
      <w:spacing w:before="0" w:after="0"/>
      <w:jc w:val="center"/>
    </w:pPr>
    <w:rPr>
      <w:rFonts w:ascii="Times New Roman" w:hAnsi="Times New Roman"/>
      <w:b/>
      <w:color w:val="000000"/>
      <w:sz w:val="24"/>
    </w:rPr>
  </w:style>
  <w:style w:type="character" w:customStyle="1" w:styleId="textmedium1">
    <w:name w:val="textmedium1"/>
    <w:rsid w:val="00251CD2"/>
    <w:rPr>
      <w:rFonts w:ascii="Verdana" w:hAnsi="Verdana" w:cs="Times New Roman"/>
      <w:color w:val="000000"/>
      <w:sz w:val="20"/>
      <w:szCs w:val="20"/>
    </w:rPr>
  </w:style>
  <w:style w:type="paragraph" w:customStyle="1" w:styleId="StyleInfoBlueArialLeftLeft0After12pt">
    <w:name w:val="Style InfoBlue + Arial Left Left:  0&quot; After:  12 pt"/>
    <w:basedOn w:val="InfoBlue"/>
    <w:rsid w:val="00CE576F"/>
    <w:pPr>
      <w:spacing w:after="240"/>
      <w:ind w:left="0"/>
      <w:jc w:val="left"/>
    </w:pPr>
    <w:rPr>
      <w:rFonts w:ascii="Arial" w:hAnsi="Arial"/>
      <w:iCs/>
    </w:rPr>
  </w:style>
  <w:style w:type="paragraph" w:customStyle="1" w:styleId="StyleInfoBlueArialLeftLeft0">
    <w:name w:val="Style InfoBlue + Arial Left Left:  0&quot;"/>
    <w:basedOn w:val="InfoBlue"/>
    <w:rsid w:val="00CE576F"/>
    <w:pPr>
      <w:spacing w:after="240"/>
      <w:ind w:left="0"/>
      <w:jc w:val="left"/>
    </w:pPr>
    <w:rPr>
      <w:rFonts w:ascii="Arial" w:hAnsi="Arial"/>
      <w:iCs/>
    </w:rPr>
  </w:style>
  <w:style w:type="paragraph" w:customStyle="1" w:styleId="InfoBlueChar">
    <w:name w:val="InfoBlue Char"/>
    <w:basedOn w:val="Normal"/>
    <w:next w:val="BodyText"/>
    <w:rsid w:val="00CE576F"/>
    <w:pPr>
      <w:keepLines/>
      <w:spacing w:before="0" w:line="240" w:lineRule="atLeast"/>
      <w:ind w:left="576"/>
      <w:jc w:val="both"/>
    </w:pPr>
    <w:rPr>
      <w:rFonts w:ascii="Times New Roman" w:hAnsi="Times New Roman"/>
      <w:i/>
      <w:color w:val="0000FF"/>
      <w:sz w:val="24"/>
    </w:rPr>
  </w:style>
  <w:style w:type="character" w:styleId="PlaceholderText">
    <w:name w:val="Placeholder Text"/>
    <w:basedOn w:val="DefaultParagraphFont"/>
    <w:uiPriority w:val="99"/>
    <w:semiHidden/>
    <w:rsid w:val="00BE638F"/>
    <w:rPr>
      <w:color w:val="808080"/>
    </w:rPr>
  </w:style>
  <w:style w:type="paragraph" w:customStyle="1" w:styleId="BodyTextItalic">
    <w:name w:val="Body Text Italic"/>
    <w:next w:val="BodyText"/>
    <w:link w:val="BodyTextItalicChar"/>
    <w:uiPriority w:val="99"/>
    <w:rsid w:val="000A6757"/>
    <w:rPr>
      <w:i/>
      <w:sz w:val="24"/>
      <w:szCs w:val="24"/>
    </w:rPr>
  </w:style>
  <w:style w:type="character" w:customStyle="1" w:styleId="BodyTextItalicChar">
    <w:name w:val="Body Text Italic Char"/>
    <w:basedOn w:val="DefaultParagraphFont"/>
    <w:link w:val="BodyTextItalic"/>
    <w:uiPriority w:val="99"/>
    <w:locked/>
    <w:rsid w:val="000A6757"/>
    <w:rPr>
      <w:i/>
      <w:sz w:val="24"/>
      <w:szCs w:val="24"/>
    </w:rPr>
  </w:style>
  <w:style w:type="paragraph" w:customStyle="1" w:styleId="AppendixD">
    <w:name w:val="Appendix D"/>
    <w:next w:val="BodyText"/>
    <w:uiPriority w:val="99"/>
    <w:rsid w:val="000A6757"/>
    <w:pPr>
      <w:keepNext/>
      <w:numPr>
        <w:numId w:val="19"/>
      </w:numPr>
      <w:spacing w:before="240" w:after="120"/>
    </w:pPr>
    <w:rPr>
      <w:rFonts w:ascii="Arial" w:hAnsi="Arial" w:cs="Arial"/>
      <w:b/>
      <w:bCs/>
      <w:iCs/>
      <w:color w:val="80000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uiPriority="35" w:qFormat="1"/>
    <w:lsdException w:name="table of figures" w:uiPriority="99"/>
    <w:lsdException w:name="List Bullet 2" w:uiPriority="99"/>
    <w:lsdException w:name="Title" w:qFormat="1"/>
    <w:lsdException w:name="Default Paragraph Font" w:uiPriority="1"/>
    <w:lsdException w:name="Body Text" w:uiPriority="99"/>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058C6"/>
    <w:pPr>
      <w:spacing w:before="120" w:after="120"/>
    </w:pPr>
    <w:rPr>
      <w:rFonts w:ascii="Arial" w:hAnsi="Arial"/>
      <w:sz w:val="22"/>
    </w:rPr>
  </w:style>
  <w:style w:type="paragraph" w:styleId="Heading1">
    <w:name w:val="heading 1"/>
    <w:next w:val="Normal"/>
    <w:link w:val="Heading1Char"/>
    <w:autoRedefine/>
    <w:qFormat/>
    <w:rsid w:val="00D51F99"/>
    <w:pPr>
      <w:keepNext/>
      <w:numPr>
        <w:numId w:val="13"/>
      </w:numPr>
      <w:pBdr>
        <w:bottom w:val="single" w:sz="4" w:space="1" w:color="auto"/>
      </w:pBdr>
      <w:tabs>
        <w:tab w:val="left" w:pos="540"/>
      </w:tabs>
      <w:spacing w:before="480" w:after="280"/>
      <w:outlineLvl w:val="0"/>
    </w:pPr>
    <w:rPr>
      <w:rFonts w:ascii="Arial Narrow" w:eastAsiaTheme="majorEastAsia" w:hAnsi="Arial Narrow" w:cstheme="majorBidi"/>
      <w:b/>
      <w:kern w:val="28"/>
      <w:sz w:val="36"/>
    </w:rPr>
  </w:style>
  <w:style w:type="paragraph" w:styleId="Heading2">
    <w:name w:val="heading 2"/>
    <w:next w:val="Normal"/>
    <w:link w:val="Heading2Char"/>
    <w:autoRedefine/>
    <w:qFormat/>
    <w:rsid w:val="00922D27"/>
    <w:pPr>
      <w:keepNext/>
      <w:keepLines/>
      <w:numPr>
        <w:ilvl w:val="1"/>
        <w:numId w:val="13"/>
      </w:numPr>
      <w:tabs>
        <w:tab w:val="clear" w:pos="1080"/>
        <w:tab w:val="num" w:pos="720"/>
      </w:tabs>
      <w:spacing w:before="180" w:after="120"/>
      <w:ind w:left="720"/>
      <w:jc w:val="both"/>
      <w:outlineLvl w:val="1"/>
    </w:pPr>
    <w:rPr>
      <w:rFonts w:ascii="Arial Narrow" w:eastAsiaTheme="majorEastAsia" w:hAnsi="Arial Narrow" w:cstheme="majorBidi"/>
      <w:b/>
      <w:sz w:val="32"/>
    </w:rPr>
  </w:style>
  <w:style w:type="paragraph" w:styleId="Heading3">
    <w:name w:val="heading 3"/>
    <w:next w:val="Normal"/>
    <w:link w:val="Heading3Char"/>
    <w:autoRedefine/>
    <w:qFormat/>
    <w:rsid w:val="00547FDD"/>
    <w:pPr>
      <w:keepNext/>
      <w:numPr>
        <w:ilvl w:val="2"/>
        <w:numId w:val="13"/>
      </w:numPr>
      <w:tabs>
        <w:tab w:val="clear" w:pos="936"/>
        <w:tab w:val="num" w:pos="1260"/>
      </w:tabs>
      <w:spacing w:before="240" w:after="60"/>
      <w:ind w:left="1260" w:hanging="720"/>
      <w:outlineLvl w:val="2"/>
    </w:pPr>
    <w:rPr>
      <w:rFonts w:ascii="Arial Narrow" w:eastAsiaTheme="majorEastAsia" w:hAnsi="Arial Narrow" w:cstheme="majorBidi"/>
      <w:b/>
      <w:sz w:val="28"/>
    </w:rPr>
  </w:style>
  <w:style w:type="paragraph" w:styleId="Heading4">
    <w:name w:val="heading 4"/>
    <w:next w:val="Normal"/>
    <w:link w:val="Heading4Char"/>
    <w:autoRedefine/>
    <w:qFormat/>
    <w:rsid w:val="00DD228B"/>
    <w:pPr>
      <w:keepNext/>
      <w:numPr>
        <w:ilvl w:val="3"/>
        <w:numId w:val="13"/>
      </w:numPr>
      <w:spacing w:before="240" w:after="120"/>
      <w:ind w:left="1008"/>
      <w:outlineLvl w:val="3"/>
    </w:pPr>
    <w:rPr>
      <w:rFonts w:ascii="Arial Narrow" w:eastAsiaTheme="majorEastAsia" w:hAnsi="Arial Narrow" w:cstheme="majorBidi"/>
      <w:b/>
      <w:sz w:val="26"/>
    </w:rPr>
  </w:style>
  <w:style w:type="paragraph" w:styleId="Heading5">
    <w:name w:val="heading 5"/>
    <w:next w:val="Normal"/>
    <w:link w:val="Heading5Char"/>
    <w:qFormat/>
    <w:rsid w:val="00553617"/>
    <w:pPr>
      <w:keepNext/>
      <w:numPr>
        <w:ilvl w:val="4"/>
        <w:numId w:val="13"/>
      </w:numPr>
      <w:spacing w:before="240" w:after="120"/>
      <w:outlineLvl w:val="4"/>
    </w:pPr>
    <w:rPr>
      <w:rFonts w:ascii="Arial Narrow" w:eastAsiaTheme="majorEastAsia" w:hAnsi="Arial Narrow" w:cstheme="majorBidi"/>
      <w:i/>
      <w:sz w:val="26"/>
    </w:rPr>
  </w:style>
  <w:style w:type="paragraph" w:styleId="Heading6">
    <w:name w:val="heading 6"/>
    <w:next w:val="Normal"/>
    <w:link w:val="Heading6Char"/>
    <w:qFormat/>
    <w:rsid w:val="00BF6D53"/>
    <w:pPr>
      <w:keepNext/>
      <w:numPr>
        <w:ilvl w:val="5"/>
        <w:numId w:val="13"/>
      </w:numPr>
      <w:spacing w:before="120" w:after="120"/>
      <w:outlineLvl w:val="5"/>
    </w:pPr>
    <w:rPr>
      <w:rFonts w:ascii="Arial Narrow" w:eastAsiaTheme="majorEastAsia" w:hAnsi="Arial Narrow" w:cstheme="majorBidi"/>
      <w:i/>
      <w:sz w:val="26"/>
    </w:rPr>
  </w:style>
  <w:style w:type="paragraph" w:styleId="Heading7">
    <w:name w:val="heading 7"/>
    <w:basedOn w:val="Normal"/>
    <w:next w:val="Normal"/>
    <w:link w:val="Heading7Char"/>
    <w:qFormat/>
    <w:rsid w:val="00BF6D53"/>
    <w:pPr>
      <w:numPr>
        <w:ilvl w:val="6"/>
        <w:numId w:val="13"/>
      </w:numPr>
      <w:spacing w:before="240" w:after="60"/>
      <w:outlineLvl w:val="6"/>
    </w:pPr>
    <w:rPr>
      <w:rFonts w:ascii="Arial Narrow" w:eastAsiaTheme="majorEastAsia" w:hAnsi="Arial Narrow" w:cstheme="majorBidi"/>
      <w:i/>
    </w:rPr>
  </w:style>
  <w:style w:type="paragraph" w:styleId="Heading8">
    <w:name w:val="heading 8"/>
    <w:basedOn w:val="Normal"/>
    <w:next w:val="Normal"/>
    <w:link w:val="Heading8Char"/>
    <w:qFormat/>
    <w:rsid w:val="00BF6D53"/>
    <w:pPr>
      <w:keepNext/>
      <w:jc w:val="center"/>
      <w:outlineLvl w:val="7"/>
    </w:pPr>
    <w:rPr>
      <w:rFonts w:ascii="Garamond" w:eastAsiaTheme="majorEastAsia" w:hAnsi="Garamond" w:cstheme="majorBidi"/>
      <w:b/>
      <w:snapToGrid w:val="0"/>
      <w:sz w:val="36"/>
    </w:rPr>
  </w:style>
  <w:style w:type="paragraph" w:styleId="Heading9">
    <w:name w:val="heading 9"/>
    <w:basedOn w:val="Normal"/>
    <w:next w:val="Normal"/>
    <w:link w:val="Heading9Char"/>
    <w:qFormat/>
    <w:rsid w:val="00BF6D53"/>
    <w:pPr>
      <w:keepNext/>
      <w:jc w:val="right"/>
      <w:outlineLvl w:val="8"/>
    </w:pPr>
    <w:rPr>
      <w:rFonts w:eastAsiaTheme="majorEastAsia" w:cstheme="majorBidi"/>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autoRedefine/>
    <w:qFormat/>
    <w:rsid w:val="00956C5C"/>
    <w:pPr>
      <w:spacing w:before="60" w:after="60"/>
    </w:pPr>
    <w:rPr>
      <w:rFonts w:ascii="Arial" w:hAnsi="Arial"/>
      <w:sz w:val="22"/>
    </w:rPr>
  </w:style>
  <w:style w:type="paragraph" w:customStyle="1" w:styleId="AcronymTerm">
    <w:name w:val="Acronym Term"/>
    <w:autoRedefine/>
    <w:qFormat/>
    <w:rsid w:val="00956C5C"/>
    <w:pPr>
      <w:spacing w:before="60" w:after="60"/>
    </w:pPr>
    <w:rPr>
      <w:rFonts w:ascii="Arial" w:hAnsi="Arial"/>
      <w:b/>
      <w:sz w:val="24"/>
    </w:rPr>
  </w:style>
  <w:style w:type="paragraph" w:customStyle="1" w:styleId="AppHeading1">
    <w:name w:val="AppHeading 1"/>
    <w:next w:val="Normal"/>
    <w:rsid w:val="00BA56C4"/>
    <w:pPr>
      <w:keepNext/>
      <w:pageBreakBefore/>
      <w:numPr>
        <w:numId w:val="1"/>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autoRedefine/>
    <w:rsid w:val="00553617"/>
    <w:pPr>
      <w:keepNext/>
      <w:numPr>
        <w:ilvl w:val="1"/>
        <w:numId w:val="1"/>
      </w:numPr>
      <w:spacing w:before="300" w:after="100"/>
    </w:pPr>
    <w:rPr>
      <w:rFonts w:ascii="Arial Narrow" w:hAnsi="Arial Narrow"/>
      <w:b/>
      <w:sz w:val="32"/>
    </w:rPr>
  </w:style>
  <w:style w:type="paragraph" w:customStyle="1" w:styleId="AppHeading3">
    <w:name w:val="AppHeading 3"/>
    <w:next w:val="Normal"/>
    <w:autoRedefine/>
    <w:rsid w:val="00553617"/>
    <w:pPr>
      <w:keepNext/>
      <w:numPr>
        <w:ilvl w:val="2"/>
        <w:numId w:val="1"/>
      </w:numPr>
      <w:spacing w:before="240" w:after="80"/>
    </w:pPr>
    <w:rPr>
      <w:rFonts w:ascii="Arial Narrow" w:hAnsi="Arial Narrow"/>
      <w:b/>
      <w:sz w:val="28"/>
    </w:rPr>
  </w:style>
  <w:style w:type="paragraph" w:customStyle="1" w:styleId="AppHeading4">
    <w:name w:val="AppHeading 4"/>
    <w:next w:val="Normal"/>
    <w:autoRedefine/>
    <w:rsid w:val="00553617"/>
    <w:pPr>
      <w:numPr>
        <w:ilvl w:val="3"/>
        <w:numId w:val="1"/>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autoRedefine/>
    <w:rsid w:val="00C33198"/>
    <w:pPr>
      <w:keepNext/>
      <w:pageBreakBefore/>
      <w:spacing w:after="360"/>
      <w:jc w:val="center"/>
    </w:pPr>
    <w:rPr>
      <w:rFonts w:ascii="Arial Narrow" w:hAnsi="Arial Narrow"/>
      <w:b/>
      <w:color w:val="000000" w:themeColor="text1"/>
      <w:sz w:val="36"/>
    </w:rPr>
  </w:style>
  <w:style w:type="paragraph" w:customStyle="1" w:styleId="BulletListMultiple">
    <w:name w:val="Bullet List Multiple"/>
    <w:autoRedefine/>
    <w:qFormat/>
    <w:rsid w:val="00830EE3"/>
    <w:pPr>
      <w:numPr>
        <w:numId w:val="8"/>
      </w:numPr>
      <w:spacing w:before="80" w:after="80"/>
    </w:pPr>
    <w:rPr>
      <w:rFonts w:ascii="Arial" w:hAnsi="Arial"/>
      <w:sz w:val="22"/>
    </w:rPr>
  </w:style>
  <w:style w:type="paragraph" w:customStyle="1" w:styleId="BulletListMultipleLast">
    <w:name w:val="Bullet List Multiple Last"/>
    <w:next w:val="Normal"/>
    <w:autoRedefine/>
    <w:qFormat/>
    <w:rsid w:val="00830EE3"/>
    <w:pPr>
      <w:numPr>
        <w:numId w:val="9"/>
      </w:numPr>
      <w:spacing w:before="80" w:after="280"/>
    </w:pPr>
    <w:rPr>
      <w:rFonts w:ascii="Arial" w:hAnsi="Arial"/>
      <w:sz w:val="22"/>
    </w:rPr>
  </w:style>
  <w:style w:type="paragraph" w:customStyle="1" w:styleId="BulletListSingle">
    <w:name w:val="Bullet List Single"/>
    <w:autoRedefine/>
    <w:qFormat/>
    <w:rsid w:val="00C75298"/>
    <w:pPr>
      <w:numPr>
        <w:numId w:val="10"/>
      </w:numPr>
      <w:spacing w:before="60"/>
    </w:pPr>
    <w:rPr>
      <w:rFonts w:ascii="Arial" w:hAnsi="Arial"/>
      <w:sz w:val="22"/>
    </w:rPr>
  </w:style>
  <w:style w:type="paragraph" w:customStyle="1" w:styleId="BulletListSingleLast">
    <w:name w:val="Bullet List Single Last"/>
    <w:next w:val="Normal"/>
    <w:autoRedefine/>
    <w:qFormat/>
    <w:rsid w:val="00671005"/>
    <w:pPr>
      <w:numPr>
        <w:numId w:val="11"/>
      </w:numPr>
      <w:spacing w:before="60" w:after="280"/>
    </w:pPr>
    <w:rPr>
      <w:rFonts w:ascii="Arial" w:hAnsi="Arial"/>
      <w:sz w:val="22"/>
    </w:rPr>
  </w:style>
  <w:style w:type="paragraph" w:customStyle="1" w:styleId="Classification">
    <w:name w:val="Classification"/>
    <w:rsid w:val="00BC2759"/>
    <w:pPr>
      <w:jc w:val="right"/>
    </w:pPr>
    <w:rPr>
      <w:rFonts w:ascii="Arial Narrow" w:hAnsi="Arial Narrow"/>
      <w:b/>
      <w:sz w:val="32"/>
    </w:rPr>
  </w:style>
  <w:style w:type="paragraph" w:customStyle="1" w:styleId="DocTitle">
    <w:name w:val="Doc Title"/>
    <w:rsid w:val="00131144"/>
    <w:pPr>
      <w:ind w:left="1350"/>
      <w:jc w:val="right"/>
    </w:pPr>
    <w:rPr>
      <w:rFonts w:ascii="Arial" w:hAnsi="Arial"/>
      <w:b/>
      <w:sz w:val="48"/>
    </w:rPr>
  </w:style>
  <w:style w:type="paragraph" w:customStyle="1" w:styleId="TableBulletSmaller">
    <w:name w:val="TableBullet Smaller"/>
    <w:rsid w:val="0074349B"/>
    <w:pPr>
      <w:numPr>
        <w:numId w:val="5"/>
      </w:numPr>
    </w:pPr>
    <w:rPr>
      <w:rFonts w:ascii="Arial" w:hAnsi="Arial"/>
      <w:noProof/>
      <w:sz w:val="16"/>
    </w:rPr>
  </w:style>
  <w:style w:type="paragraph" w:customStyle="1" w:styleId="ESFigureCaption">
    <w:name w:val="ES FigureCaption"/>
    <w:aliases w:val="efc"/>
    <w:next w:val="Normal"/>
    <w:rsid w:val="009E4E20"/>
    <w:pPr>
      <w:keepNext/>
      <w:spacing w:before="120" w:after="240"/>
      <w:jc w:val="center"/>
    </w:pPr>
    <w:rPr>
      <w:rFonts w:ascii="Arial" w:hAnsi="Arial"/>
      <w:b/>
    </w:rPr>
  </w:style>
  <w:style w:type="paragraph" w:customStyle="1" w:styleId="ESTableCaption">
    <w:name w:val="ES TableCaption"/>
    <w:aliases w:val="etc"/>
    <w:next w:val="Normal"/>
    <w:rsid w:val="009E4E20"/>
    <w:pPr>
      <w:keepNext/>
      <w:spacing w:before="240" w:after="240"/>
      <w:jc w:val="center"/>
    </w:pPr>
    <w:rPr>
      <w:rFonts w:ascii="Arial" w:hAnsi="Arial"/>
      <w:b/>
    </w:rPr>
  </w:style>
  <w:style w:type="paragraph" w:customStyle="1" w:styleId="ESHeading1">
    <w:name w:val="ESHeading 1"/>
    <w:rsid w:val="00A16D2F"/>
    <w:pPr>
      <w:keepNext/>
      <w:numPr>
        <w:numId w:val="2"/>
      </w:numPr>
      <w:tabs>
        <w:tab w:val="num" w:pos="360"/>
      </w:tabs>
      <w:spacing w:after="280" w:line="400" w:lineRule="exact"/>
      <w:jc w:val="center"/>
      <w:outlineLvl w:val="0"/>
    </w:pPr>
    <w:rPr>
      <w:b/>
      <w:color w:val="0000FF"/>
      <w:sz w:val="36"/>
    </w:rPr>
  </w:style>
  <w:style w:type="paragraph" w:customStyle="1" w:styleId="ESHeading2">
    <w:name w:val="ESHeading 2"/>
    <w:next w:val="Normal"/>
    <w:rsid w:val="00A16D2F"/>
    <w:pPr>
      <w:keepNext/>
      <w:numPr>
        <w:ilvl w:val="1"/>
        <w:numId w:val="2"/>
      </w:numPr>
      <w:tabs>
        <w:tab w:val="num" w:pos="360"/>
      </w:tabs>
      <w:spacing w:before="300" w:after="100"/>
      <w:outlineLvl w:val="1"/>
    </w:pPr>
    <w:rPr>
      <w:b/>
      <w:color w:val="0000FF"/>
      <w:sz w:val="32"/>
    </w:rPr>
  </w:style>
  <w:style w:type="paragraph" w:customStyle="1" w:styleId="ESHeading3">
    <w:name w:val="ESHeading 3"/>
    <w:next w:val="Normal"/>
    <w:rsid w:val="00A16D2F"/>
    <w:pPr>
      <w:keepNext/>
      <w:numPr>
        <w:ilvl w:val="2"/>
        <w:numId w:val="2"/>
      </w:numPr>
      <w:tabs>
        <w:tab w:val="num" w:pos="360"/>
      </w:tabs>
      <w:spacing w:before="240" w:after="80"/>
      <w:outlineLvl w:val="2"/>
    </w:pPr>
    <w:rPr>
      <w:b/>
      <w:color w:val="0000FF"/>
      <w:sz w:val="28"/>
      <w:szCs w:val="28"/>
    </w:rPr>
  </w:style>
  <w:style w:type="paragraph" w:customStyle="1" w:styleId="ESHeading4">
    <w:name w:val="ESHeading 4"/>
    <w:next w:val="Normal"/>
    <w:rsid w:val="00B32756"/>
    <w:pPr>
      <w:keepNext/>
      <w:numPr>
        <w:ilvl w:val="3"/>
        <w:numId w:val="2"/>
      </w:numPr>
      <w:tabs>
        <w:tab w:val="num" w:pos="360"/>
      </w:tabs>
      <w:spacing w:before="120" w:after="120"/>
      <w:outlineLvl w:val="3"/>
    </w:pPr>
    <w:rPr>
      <w:rFonts w:ascii="Arial Narrow" w:hAnsi="Arial Narrow"/>
      <w:b/>
      <w:color w:val="0000FF"/>
      <w:sz w:val="26"/>
      <w:szCs w:val="26"/>
    </w:rPr>
  </w:style>
  <w:style w:type="paragraph" w:customStyle="1" w:styleId="ESHeading5">
    <w:name w:val="ESHeading 5"/>
    <w:rsid w:val="00131144"/>
    <w:pPr>
      <w:numPr>
        <w:ilvl w:val="4"/>
        <w:numId w:val="2"/>
      </w:numPr>
      <w:tabs>
        <w:tab w:val="num" w:pos="360"/>
      </w:tabs>
      <w:spacing w:before="120"/>
    </w:pPr>
    <w:rPr>
      <w:rFonts w:ascii="Arial Narrow" w:hAnsi="Arial Narrow"/>
      <w:i/>
      <w:sz w:val="26"/>
    </w:rPr>
  </w:style>
  <w:style w:type="paragraph" w:customStyle="1" w:styleId="ESHeading6">
    <w:name w:val="ESHeading 6"/>
    <w:rsid w:val="00131144"/>
    <w:pPr>
      <w:keepNext/>
      <w:numPr>
        <w:ilvl w:val="5"/>
        <w:numId w:val="2"/>
      </w:numPr>
      <w:tabs>
        <w:tab w:val="num" w:pos="360"/>
      </w:tabs>
      <w:spacing w:before="120"/>
    </w:pPr>
    <w:rPr>
      <w:rFonts w:ascii="Arial Narrow" w:hAnsi="Arial Narrow"/>
      <w:sz w:val="24"/>
    </w:rPr>
  </w:style>
  <w:style w:type="paragraph" w:customStyle="1" w:styleId="ESHeading7">
    <w:name w:val="ESHeading 7"/>
    <w:rsid w:val="00131144"/>
    <w:pPr>
      <w:numPr>
        <w:ilvl w:val="6"/>
        <w:numId w:val="2"/>
      </w:numPr>
      <w:tabs>
        <w:tab w:val="num" w:pos="360"/>
      </w:tabs>
    </w:pPr>
    <w:rPr>
      <w:rFonts w:ascii="Arial Narrow" w:hAnsi="Arial Narrow"/>
      <w:sz w:val="24"/>
    </w:rPr>
  </w:style>
  <w:style w:type="paragraph" w:customStyle="1" w:styleId="Figure">
    <w:name w:val="Figure"/>
    <w:next w:val="FigureCaption"/>
    <w:rsid w:val="00131144"/>
    <w:pPr>
      <w:keepNext/>
      <w:keepLines/>
      <w:spacing w:before="120"/>
      <w:jc w:val="center"/>
    </w:pPr>
    <w:rPr>
      <w:sz w:val="24"/>
    </w:rPr>
  </w:style>
  <w:style w:type="paragraph" w:customStyle="1" w:styleId="FigureCaption">
    <w:name w:val="FigureCaption"/>
    <w:aliases w:val="fc"/>
    <w:autoRedefine/>
    <w:rsid w:val="00553617"/>
    <w:pPr>
      <w:spacing w:before="100" w:after="400"/>
      <w:jc w:val="center"/>
    </w:pPr>
    <w:rPr>
      <w:rFonts w:ascii="Arial Narrow" w:hAnsi="Arial Narrow"/>
      <w:b/>
      <w:sz w:val="24"/>
    </w:rPr>
  </w:style>
  <w:style w:type="paragraph" w:customStyle="1" w:styleId="FigureTableTOC">
    <w:name w:val="Figure/Table/TOC"/>
    <w:basedOn w:val="Normal"/>
    <w:rsid w:val="00131144"/>
    <w:pPr>
      <w:tabs>
        <w:tab w:val="right" w:pos="8914"/>
      </w:tabs>
      <w:ind w:left="360"/>
    </w:pPr>
    <w:rPr>
      <w:b/>
    </w:rPr>
  </w:style>
  <w:style w:type="paragraph" w:styleId="Footer">
    <w:name w:val="footer"/>
    <w:rsid w:val="00DD4061"/>
    <w:pPr>
      <w:pBdr>
        <w:top w:val="single" w:sz="4" w:space="4" w:color="auto"/>
      </w:pBdr>
      <w:tabs>
        <w:tab w:val="center" w:pos="4680"/>
        <w:tab w:val="right" w:pos="9360"/>
      </w:tabs>
    </w:pPr>
    <w:rPr>
      <w:rFonts w:ascii="Arial Narrow" w:hAnsi="Arial Narrow"/>
      <w:sz w:val="18"/>
    </w:rPr>
  </w:style>
  <w:style w:type="paragraph" w:customStyle="1" w:styleId="Footer2">
    <w:name w:val="Footer2"/>
    <w:aliases w:val="f2"/>
    <w:next w:val="Normal"/>
    <w:rsid w:val="00736D57"/>
    <w:pPr>
      <w:spacing w:before="120"/>
      <w:jc w:val="center"/>
    </w:pPr>
    <w:rPr>
      <w:rFonts w:ascii="Arial" w:hAnsi="Arial"/>
      <w:b/>
    </w:rPr>
  </w:style>
  <w:style w:type="character" w:styleId="FootnoteReference">
    <w:name w:val="footnote reference"/>
    <w:basedOn w:val="DefaultParagraphFont"/>
    <w:rsid w:val="00131144"/>
    <w:rPr>
      <w:vertAlign w:val="superscript"/>
    </w:rPr>
  </w:style>
  <w:style w:type="paragraph" w:styleId="FootnoteText">
    <w:name w:val="footnote text"/>
    <w:rsid w:val="00131144"/>
    <w:pPr>
      <w:spacing w:before="40" w:after="40"/>
      <w:ind w:left="360" w:hanging="360"/>
    </w:pPr>
    <w:rPr>
      <w:rFonts w:ascii="Arial" w:hAnsi="Arial"/>
      <w:sz w:val="18"/>
    </w:rPr>
  </w:style>
  <w:style w:type="paragraph" w:customStyle="1" w:styleId="FrontMatterHeader">
    <w:name w:val="Front Matter Header"/>
    <w:next w:val="Normal"/>
    <w:autoRedefine/>
    <w:rsid w:val="000E5004"/>
    <w:pPr>
      <w:keepNext/>
      <w:spacing w:after="360"/>
      <w:jc w:val="center"/>
      <w:outlineLvl w:val="0"/>
    </w:pPr>
    <w:rPr>
      <w:rFonts w:ascii="Arial Narrow" w:hAnsi="Arial Narrow"/>
      <w:b/>
      <w:sz w:val="36"/>
    </w:rPr>
  </w:style>
  <w:style w:type="paragraph" w:customStyle="1" w:styleId="GlossaryDefinition">
    <w:name w:val="GlossaryDefinition"/>
    <w:autoRedefine/>
    <w:qFormat/>
    <w:rsid w:val="00956C5C"/>
    <w:pPr>
      <w:spacing w:before="60" w:after="60"/>
    </w:pPr>
    <w:rPr>
      <w:rFonts w:ascii="Arial" w:hAnsi="Arial"/>
      <w:sz w:val="22"/>
    </w:rPr>
  </w:style>
  <w:style w:type="paragraph" w:customStyle="1" w:styleId="GlossaryTerm">
    <w:name w:val="GlossaryTerm"/>
    <w:autoRedefine/>
    <w:qFormat/>
    <w:rsid w:val="002C0458"/>
    <w:pPr>
      <w:spacing w:before="60" w:after="60"/>
    </w:pPr>
    <w:rPr>
      <w:rFonts w:ascii="Arial" w:hAnsi="Arial"/>
      <w:b/>
      <w:sz w:val="22"/>
    </w:rPr>
  </w:style>
  <w:style w:type="paragraph" w:styleId="Header">
    <w:name w:val="header"/>
    <w:aliases w:val="h1"/>
    <w:rsid w:val="004B0EDA"/>
    <w:pPr>
      <w:tabs>
        <w:tab w:val="center" w:pos="4320"/>
      </w:tabs>
      <w:jc w:val="center"/>
    </w:pPr>
    <w:rPr>
      <w:rFonts w:ascii="Arial" w:hAnsi="Arial"/>
      <w:b/>
    </w:rPr>
  </w:style>
  <w:style w:type="paragraph" w:customStyle="1" w:styleId="Header2">
    <w:name w:val="Header2"/>
    <w:rsid w:val="00F2760F"/>
    <w:pPr>
      <w:pBdr>
        <w:bottom w:val="single" w:sz="4" w:space="1" w:color="auto"/>
      </w:pBdr>
      <w:tabs>
        <w:tab w:val="right" w:pos="9360"/>
      </w:tabs>
      <w:spacing w:before="120"/>
    </w:pPr>
    <w:rPr>
      <w:rFonts w:ascii="Arial Narrow" w:hAnsi="Arial Narrow"/>
      <w:sz w:val="18"/>
    </w:rPr>
  </w:style>
  <w:style w:type="paragraph" w:customStyle="1" w:styleId="Authors">
    <w:name w:val="Authors"/>
    <w:basedOn w:val="ProgramName"/>
    <w:rsid w:val="00131144"/>
    <w:rPr>
      <w:rFonts w:ascii="Arial" w:hAnsi="Arial"/>
      <w:b w:val="0"/>
      <w:sz w:val="28"/>
    </w:rPr>
  </w:style>
  <w:style w:type="paragraph" w:customStyle="1" w:styleId="ProgramName">
    <w:name w:val="Program Name"/>
    <w:link w:val="ProgramNameChar"/>
    <w:rsid w:val="00D241F1"/>
    <w:pPr>
      <w:spacing w:before="400"/>
      <w:jc w:val="right"/>
    </w:pPr>
    <w:rPr>
      <w:rFonts w:ascii="Arial Narrow" w:hAnsi="Arial Narrow"/>
      <w:b/>
      <w:sz w:val="40"/>
    </w:rPr>
  </w:style>
  <w:style w:type="character" w:styleId="PageNumber">
    <w:name w:val="page number"/>
    <w:basedOn w:val="DefaultParagraphFont"/>
    <w:rsid w:val="00131144"/>
  </w:style>
  <w:style w:type="paragraph" w:customStyle="1" w:styleId="PubDate">
    <w:name w:val="PubDate"/>
    <w:rsid w:val="00BC2759"/>
    <w:pPr>
      <w:spacing w:before="360" w:after="200"/>
      <w:jc w:val="right"/>
    </w:pPr>
    <w:rPr>
      <w:rFonts w:ascii="Arial Narrow" w:hAnsi="Arial Narrow"/>
      <w:b/>
      <w:sz w:val="32"/>
    </w:rPr>
  </w:style>
  <w:style w:type="paragraph" w:customStyle="1" w:styleId="Quotation">
    <w:name w:val="Quotation"/>
    <w:next w:val="Normal"/>
    <w:rsid w:val="0074349B"/>
    <w:pPr>
      <w:spacing w:before="120" w:after="120"/>
      <w:ind w:left="720" w:right="720"/>
    </w:pPr>
    <w:rPr>
      <w:sz w:val="24"/>
    </w:rPr>
  </w:style>
  <w:style w:type="paragraph" w:customStyle="1" w:styleId="BulletList-SecondLevel">
    <w:name w:val="Bullet List - Second Level"/>
    <w:basedOn w:val="Normal"/>
    <w:rsid w:val="00F427E1"/>
    <w:pPr>
      <w:numPr>
        <w:numId w:val="3"/>
      </w:numPr>
      <w:spacing w:before="0" w:after="0"/>
    </w:pPr>
  </w:style>
  <w:style w:type="paragraph" w:customStyle="1" w:styleId="TableBullet">
    <w:name w:val="TableBullet"/>
    <w:rsid w:val="0074349B"/>
    <w:pPr>
      <w:numPr>
        <w:numId w:val="4"/>
      </w:numPr>
      <w:spacing w:before="20" w:after="20"/>
    </w:pPr>
    <w:rPr>
      <w:rFonts w:ascii="Arial" w:hAnsi="Arial"/>
      <w:sz w:val="18"/>
    </w:rPr>
  </w:style>
  <w:style w:type="paragraph" w:customStyle="1" w:styleId="TableTextSmaller">
    <w:name w:val="Table Text Smaller"/>
    <w:rsid w:val="00131144"/>
    <w:pPr>
      <w:spacing w:before="40" w:after="40"/>
    </w:pPr>
    <w:rPr>
      <w:rFonts w:ascii="Arial" w:hAnsi="Arial"/>
      <w:noProof/>
      <w:sz w:val="16"/>
    </w:rPr>
  </w:style>
  <w:style w:type="paragraph" w:customStyle="1" w:styleId="TableCaption">
    <w:name w:val="TableCaption"/>
    <w:aliases w:val="tc"/>
    <w:next w:val="Normal"/>
    <w:autoRedefine/>
    <w:rsid w:val="00553617"/>
    <w:pPr>
      <w:keepNext/>
      <w:keepLines/>
      <w:spacing w:before="400" w:after="100"/>
      <w:jc w:val="center"/>
      <w:outlineLvl w:val="0"/>
    </w:pPr>
    <w:rPr>
      <w:rFonts w:ascii="Arial Narrow" w:hAnsi="Arial Narrow"/>
      <w:b/>
      <w:sz w:val="24"/>
    </w:rPr>
  </w:style>
  <w:style w:type="paragraph" w:customStyle="1" w:styleId="TableColumnHeading">
    <w:name w:val="TableColumnHeading"/>
    <w:next w:val="Normal"/>
    <w:autoRedefine/>
    <w:rsid w:val="00E72C59"/>
    <w:pPr>
      <w:spacing w:before="60" w:after="60"/>
    </w:pPr>
    <w:rPr>
      <w:rFonts w:ascii="Arial" w:hAnsi="Arial"/>
      <w:b/>
      <w:color w:val="FFFFFF" w:themeColor="background1"/>
      <w:sz w:val="22"/>
    </w:rPr>
  </w:style>
  <w:style w:type="paragraph" w:customStyle="1" w:styleId="TableDecimalNumber">
    <w:name w:val="TableDecimalNumber"/>
    <w:rsid w:val="00B32756"/>
    <w:pPr>
      <w:tabs>
        <w:tab w:val="decimal" w:pos="1292"/>
      </w:tabs>
      <w:spacing w:before="40" w:after="40"/>
    </w:pPr>
    <w:rPr>
      <w:rFonts w:ascii="Arial" w:hAnsi="Arial"/>
      <w:noProof/>
      <w:sz w:val="18"/>
    </w:rPr>
  </w:style>
  <w:style w:type="paragraph" w:customStyle="1" w:styleId="TableDivHead2">
    <w:name w:val="TableDivHead2"/>
    <w:next w:val="Normal"/>
    <w:rsid w:val="00131144"/>
    <w:pPr>
      <w:spacing w:before="40" w:after="40"/>
    </w:pPr>
    <w:rPr>
      <w:rFonts w:ascii="Arial" w:hAnsi="Arial"/>
      <w:b/>
    </w:rPr>
  </w:style>
  <w:style w:type="paragraph" w:customStyle="1" w:styleId="TableDivHeading">
    <w:name w:val="TableDivHeading"/>
    <w:rsid w:val="00131144"/>
    <w:pPr>
      <w:keepNext/>
      <w:widowControl w:val="0"/>
      <w:spacing w:before="40" w:after="40"/>
      <w:jc w:val="center"/>
    </w:pPr>
    <w:rPr>
      <w:rFonts w:ascii="Arial" w:hAnsi="Arial"/>
      <w:b/>
    </w:rPr>
  </w:style>
  <w:style w:type="paragraph" w:customStyle="1" w:styleId="TableSubHeading">
    <w:name w:val="TableSubHeading"/>
    <w:aliases w:val="tsh"/>
    <w:autoRedefine/>
    <w:rsid w:val="00FE40DF"/>
    <w:pPr>
      <w:keepNext/>
      <w:widowControl w:val="0"/>
      <w:spacing w:before="40" w:after="40"/>
    </w:pPr>
    <w:rPr>
      <w:rFonts w:ascii="Arial" w:hAnsi="Arial"/>
      <w:b/>
      <w:sz w:val="22"/>
    </w:rPr>
  </w:style>
  <w:style w:type="paragraph" w:customStyle="1" w:styleId="TableText">
    <w:name w:val="TableText"/>
    <w:aliases w:val="tt"/>
    <w:link w:val="TableTextChar"/>
    <w:qFormat/>
    <w:rsid w:val="004E2858"/>
    <w:pPr>
      <w:spacing w:before="40" w:after="40"/>
    </w:pPr>
    <w:rPr>
      <w:rFonts w:ascii="Arial" w:hAnsi="Arial"/>
    </w:rPr>
  </w:style>
  <w:style w:type="paragraph" w:customStyle="1" w:styleId="TableVerticalHeading">
    <w:name w:val="TableVerticalHeading"/>
    <w:aliases w:val="tvh"/>
    <w:rsid w:val="00131144"/>
    <w:pPr>
      <w:widowControl w:val="0"/>
      <w:jc w:val="center"/>
    </w:pPr>
    <w:rPr>
      <w:rFonts w:ascii="Arial" w:hAnsi="Arial"/>
      <w:b/>
    </w:rPr>
  </w:style>
  <w:style w:type="paragraph" w:styleId="TOC1">
    <w:name w:val="toc 1"/>
    <w:next w:val="Normal"/>
    <w:autoRedefine/>
    <w:uiPriority w:val="39"/>
    <w:rsid w:val="00FE40DF"/>
    <w:pPr>
      <w:tabs>
        <w:tab w:val="left" w:pos="360"/>
        <w:tab w:val="right" w:leader="dot" w:pos="9360"/>
      </w:tabs>
      <w:spacing w:before="200" w:after="120"/>
      <w:ind w:left="360" w:hanging="360"/>
    </w:pPr>
    <w:rPr>
      <w:rFonts w:ascii="Arial" w:hAnsi="Arial"/>
      <w:b/>
      <w:noProof/>
      <w:sz w:val="24"/>
    </w:rPr>
  </w:style>
  <w:style w:type="paragraph" w:styleId="TOC2">
    <w:name w:val="toc 2"/>
    <w:next w:val="Normal"/>
    <w:autoRedefine/>
    <w:uiPriority w:val="39"/>
    <w:rsid w:val="00FE40DF"/>
    <w:pPr>
      <w:tabs>
        <w:tab w:val="left" w:pos="1080"/>
        <w:tab w:val="right" w:leader="dot" w:pos="9360"/>
      </w:tabs>
      <w:ind w:left="1080" w:hanging="720"/>
    </w:pPr>
    <w:rPr>
      <w:rFonts w:ascii="Arial" w:hAnsi="Arial"/>
      <w:noProof/>
      <w:sz w:val="24"/>
    </w:rPr>
  </w:style>
  <w:style w:type="paragraph" w:styleId="TOC3">
    <w:name w:val="toc 3"/>
    <w:next w:val="Normal"/>
    <w:autoRedefine/>
    <w:uiPriority w:val="39"/>
    <w:rsid w:val="00FE40DF"/>
    <w:pPr>
      <w:tabs>
        <w:tab w:val="left" w:pos="1980"/>
        <w:tab w:val="right" w:leader="dot" w:pos="9360"/>
      </w:tabs>
      <w:ind w:left="1980" w:hanging="900"/>
    </w:pPr>
    <w:rPr>
      <w:rFonts w:ascii="Arial" w:hAnsi="Arial"/>
      <w:sz w:val="24"/>
    </w:rPr>
  </w:style>
  <w:style w:type="paragraph" w:styleId="TOC4">
    <w:name w:val="toc 4"/>
    <w:next w:val="Normal"/>
    <w:rsid w:val="00131144"/>
    <w:pPr>
      <w:ind w:left="720"/>
    </w:pPr>
    <w:rPr>
      <w:sz w:val="24"/>
    </w:rPr>
  </w:style>
  <w:style w:type="paragraph" w:styleId="TOC5">
    <w:name w:val="toc 5"/>
    <w:next w:val="Normal"/>
    <w:rsid w:val="00131144"/>
    <w:pPr>
      <w:ind w:left="960"/>
    </w:pPr>
    <w:rPr>
      <w:rFonts w:ascii="Arial" w:hAnsi="Arial"/>
      <w:sz w:val="24"/>
    </w:rPr>
  </w:style>
  <w:style w:type="paragraph" w:customStyle="1" w:styleId="Version">
    <w:name w:val="Version"/>
    <w:link w:val="VersionCharChar"/>
    <w:rsid w:val="00BC2759"/>
    <w:pPr>
      <w:spacing w:after="200"/>
      <w:jc w:val="right"/>
    </w:pPr>
    <w:rPr>
      <w:rFonts w:ascii="Arial Narrow" w:hAnsi="Arial Narrow"/>
      <w:b/>
      <w:sz w:val="32"/>
    </w:rPr>
  </w:style>
  <w:style w:type="character" w:customStyle="1" w:styleId="VersionCharChar">
    <w:name w:val="Version Char Char"/>
    <w:basedOn w:val="DefaultParagraphFont"/>
    <w:link w:val="Version"/>
    <w:rsid w:val="00BC2759"/>
    <w:rPr>
      <w:rFonts w:ascii="Arial Narrow" w:hAnsi="Arial Narrow"/>
      <w:b/>
      <w:sz w:val="32"/>
      <w:lang w:val="en-US" w:eastAsia="en-US" w:bidi="ar-SA"/>
    </w:rPr>
  </w:style>
  <w:style w:type="paragraph" w:styleId="TOC6">
    <w:name w:val="toc 6"/>
    <w:next w:val="Normal"/>
    <w:rsid w:val="00131144"/>
    <w:pPr>
      <w:ind w:left="1200"/>
    </w:pPr>
    <w:rPr>
      <w:rFonts w:ascii="Arial" w:hAnsi="Arial"/>
      <w:sz w:val="24"/>
    </w:rPr>
  </w:style>
  <w:style w:type="paragraph" w:styleId="TOC7">
    <w:name w:val="toc 7"/>
    <w:next w:val="Normal"/>
    <w:rsid w:val="00131144"/>
    <w:pPr>
      <w:ind w:left="1440"/>
    </w:pPr>
    <w:rPr>
      <w:rFonts w:ascii="Arial" w:hAnsi="Arial"/>
      <w:sz w:val="24"/>
    </w:rPr>
  </w:style>
  <w:style w:type="paragraph" w:styleId="TOC8">
    <w:name w:val="toc 8"/>
    <w:next w:val="Normal"/>
    <w:rsid w:val="00131144"/>
    <w:pPr>
      <w:ind w:left="1680"/>
    </w:pPr>
    <w:rPr>
      <w:rFonts w:ascii="Arial" w:hAnsi="Arial"/>
      <w:sz w:val="24"/>
    </w:rPr>
  </w:style>
  <w:style w:type="paragraph" w:styleId="TOC9">
    <w:name w:val="toc 9"/>
    <w:next w:val="Normal"/>
    <w:rsid w:val="00131144"/>
    <w:pPr>
      <w:ind w:left="1920"/>
    </w:pPr>
    <w:rPr>
      <w:rFonts w:ascii="Arial" w:hAnsi="Arial"/>
      <w:sz w:val="24"/>
    </w:rPr>
  </w:style>
  <w:style w:type="paragraph" w:customStyle="1" w:styleId="UnnumberedHeading">
    <w:name w:val="Unnumbered Heading"/>
    <w:next w:val="Normal"/>
    <w:rsid w:val="00131144"/>
    <w:pPr>
      <w:keepNext/>
      <w:keepLines/>
      <w:spacing w:before="240" w:after="60"/>
    </w:pPr>
    <w:rPr>
      <w:rFonts w:ascii="Arial Narrow" w:hAnsi="Arial Narrow"/>
      <w:b/>
      <w:sz w:val="26"/>
    </w:rPr>
  </w:style>
  <w:style w:type="paragraph" w:customStyle="1" w:styleId="Reference">
    <w:name w:val="Reference"/>
    <w:basedOn w:val="Normal"/>
    <w:qFormat/>
    <w:rsid w:val="00BF6D53"/>
    <w:pPr>
      <w:numPr>
        <w:numId w:val="12"/>
      </w:numPr>
    </w:pPr>
  </w:style>
  <w:style w:type="paragraph" w:customStyle="1" w:styleId="Disclaimer">
    <w:name w:val="Disclaimer"/>
    <w:rsid w:val="00BC2759"/>
    <w:pPr>
      <w:spacing w:before="60" w:after="60"/>
      <w:jc w:val="right"/>
    </w:pPr>
    <w:rPr>
      <w:rFonts w:ascii="Arial Narrow" w:hAnsi="Arial Narrow"/>
      <w:noProof/>
      <w:sz w:val="24"/>
    </w:rPr>
  </w:style>
  <w:style w:type="paragraph" w:customStyle="1" w:styleId="LineSpacer">
    <w:name w:val="Line Spacer"/>
    <w:rsid w:val="00B32756"/>
    <w:rPr>
      <w:noProof/>
    </w:rPr>
  </w:style>
  <w:style w:type="paragraph" w:customStyle="1" w:styleId="TableBulletIndented">
    <w:name w:val="TableBullet Indented"/>
    <w:rsid w:val="0074349B"/>
    <w:pPr>
      <w:numPr>
        <w:numId w:val="6"/>
      </w:numPr>
    </w:pPr>
    <w:rPr>
      <w:rFonts w:ascii="Arial" w:hAnsi="Arial"/>
      <w:sz w:val="18"/>
    </w:rPr>
  </w:style>
  <w:style w:type="paragraph" w:customStyle="1" w:styleId="HeaderLineSpacer">
    <w:name w:val="Header Line Spacer"/>
    <w:basedOn w:val="Header"/>
    <w:rsid w:val="005C7C33"/>
    <w:pPr>
      <w:jc w:val="left"/>
    </w:pPr>
    <w:rPr>
      <w:rFonts w:ascii="Arial Narrow" w:hAnsi="Arial Narrow"/>
      <w:b w:val="0"/>
      <w:noProof/>
      <w:sz w:val="18"/>
      <w:szCs w:val="18"/>
    </w:rPr>
  </w:style>
  <w:style w:type="paragraph" w:customStyle="1" w:styleId="NewNumberedListLast">
    <w:name w:val="New NumberedList Last"/>
    <w:basedOn w:val="NewNumberedList"/>
    <w:next w:val="Normal"/>
    <w:rsid w:val="00913E1E"/>
    <w:pPr>
      <w:spacing w:after="280"/>
    </w:pPr>
  </w:style>
  <w:style w:type="paragraph" w:customStyle="1" w:styleId="TableTextCenter">
    <w:name w:val="TableTextCenter"/>
    <w:basedOn w:val="Normal"/>
    <w:rsid w:val="00AE78D5"/>
    <w:pPr>
      <w:tabs>
        <w:tab w:val="center" w:pos="4320"/>
      </w:tabs>
      <w:spacing w:before="40" w:after="40"/>
      <w:jc w:val="center"/>
    </w:pPr>
    <w:rPr>
      <w:noProof/>
      <w:sz w:val="18"/>
    </w:rPr>
  </w:style>
  <w:style w:type="paragraph" w:customStyle="1" w:styleId="CustomerProgram">
    <w:name w:val="CustomerProgram"/>
    <w:basedOn w:val="ProgramName"/>
    <w:link w:val="CustomerProgramChar"/>
    <w:rsid w:val="00BC2759"/>
    <w:rPr>
      <w:sz w:val="32"/>
    </w:rPr>
  </w:style>
  <w:style w:type="paragraph" w:customStyle="1" w:styleId="Draft1">
    <w:name w:val="Draft1"/>
    <w:basedOn w:val="Normal"/>
    <w:rsid w:val="00FA2ED2"/>
    <w:pPr>
      <w:spacing w:before="600" w:after="200"/>
      <w:jc w:val="right"/>
    </w:pPr>
    <w:rPr>
      <w:rFonts w:ascii="Arial Narrow" w:hAnsi="Arial Narrow"/>
      <w:b/>
      <w:sz w:val="32"/>
    </w:rPr>
  </w:style>
  <w:style w:type="character" w:customStyle="1" w:styleId="ProgramNameChar">
    <w:name w:val="Program Name Char"/>
    <w:basedOn w:val="DefaultParagraphFont"/>
    <w:link w:val="ProgramName"/>
    <w:rsid w:val="00D241F1"/>
    <w:rPr>
      <w:rFonts w:ascii="Arial Narrow" w:hAnsi="Arial Narrow"/>
      <w:b/>
      <w:sz w:val="40"/>
    </w:rPr>
  </w:style>
  <w:style w:type="character" w:customStyle="1" w:styleId="CustomerProgramChar">
    <w:name w:val="CustomerProgram Char"/>
    <w:basedOn w:val="ProgramNameChar"/>
    <w:link w:val="CustomerProgram"/>
    <w:rsid w:val="00D7789C"/>
    <w:rPr>
      <w:rFonts w:ascii="Arial Narrow" w:hAnsi="Arial Narrow"/>
      <w:b/>
      <w:sz w:val="32"/>
      <w:lang w:val="en-US" w:eastAsia="en-US" w:bidi="ar-SA"/>
    </w:rPr>
  </w:style>
  <w:style w:type="character" w:customStyle="1" w:styleId="TableTextChar">
    <w:name w:val="TableText Char"/>
    <w:aliases w:val="tt Char"/>
    <w:basedOn w:val="DefaultParagraphFont"/>
    <w:link w:val="TableText"/>
    <w:rsid w:val="004E2858"/>
    <w:rPr>
      <w:rFonts w:ascii="Arial" w:hAnsi="Arial"/>
    </w:rPr>
  </w:style>
  <w:style w:type="paragraph" w:styleId="BalloonText">
    <w:name w:val="Balloon Text"/>
    <w:basedOn w:val="Normal"/>
    <w:semiHidden/>
    <w:rsid w:val="004E0D82"/>
    <w:rPr>
      <w:rFonts w:ascii="Tahoma" w:hAnsi="Tahoma" w:cs="Tahoma"/>
      <w:sz w:val="16"/>
      <w:szCs w:val="16"/>
    </w:rPr>
  </w:style>
  <w:style w:type="paragraph" w:styleId="Caption">
    <w:name w:val="caption"/>
    <w:basedOn w:val="Normal"/>
    <w:next w:val="Normal"/>
    <w:uiPriority w:val="35"/>
    <w:qFormat/>
    <w:rsid w:val="00421882"/>
    <w:pPr>
      <w:spacing w:before="240"/>
      <w:jc w:val="center"/>
    </w:pPr>
    <w:rPr>
      <w:rFonts w:ascii="Arial Narrow" w:hAnsi="Arial Narrow"/>
      <w:b/>
      <w:bCs/>
      <w:sz w:val="24"/>
    </w:rPr>
  </w:style>
  <w:style w:type="character" w:styleId="CommentReference">
    <w:name w:val="annotation reference"/>
    <w:basedOn w:val="DefaultParagraphFont"/>
    <w:rsid w:val="004E0D82"/>
    <w:rPr>
      <w:sz w:val="16"/>
      <w:szCs w:val="16"/>
    </w:rPr>
  </w:style>
  <w:style w:type="paragraph" w:styleId="CommentText">
    <w:name w:val="annotation text"/>
    <w:basedOn w:val="Normal"/>
    <w:rsid w:val="004E0D82"/>
    <w:rPr>
      <w:sz w:val="20"/>
    </w:rPr>
  </w:style>
  <w:style w:type="paragraph" w:styleId="CommentSubject">
    <w:name w:val="annotation subject"/>
    <w:basedOn w:val="CommentText"/>
    <w:next w:val="CommentText"/>
    <w:rsid w:val="004E0D82"/>
    <w:rPr>
      <w:b/>
      <w:bCs/>
    </w:rPr>
  </w:style>
  <w:style w:type="paragraph" w:styleId="DocumentMap">
    <w:name w:val="Document Map"/>
    <w:basedOn w:val="Normal"/>
    <w:rsid w:val="004E0D82"/>
    <w:pPr>
      <w:shd w:val="clear" w:color="auto" w:fill="000080"/>
    </w:pPr>
    <w:rPr>
      <w:rFonts w:ascii="Tahoma" w:hAnsi="Tahoma" w:cs="Tahoma"/>
      <w:sz w:val="20"/>
    </w:rPr>
  </w:style>
  <w:style w:type="character" w:styleId="EndnoteReference">
    <w:name w:val="endnote reference"/>
    <w:basedOn w:val="DefaultParagraphFont"/>
    <w:rsid w:val="004E0D82"/>
    <w:rPr>
      <w:vertAlign w:val="superscript"/>
    </w:rPr>
  </w:style>
  <w:style w:type="paragraph" w:styleId="EndnoteText">
    <w:name w:val="endnote text"/>
    <w:basedOn w:val="Normal"/>
    <w:rsid w:val="004E0D82"/>
    <w:rPr>
      <w:sz w:val="20"/>
    </w:rPr>
  </w:style>
  <w:style w:type="paragraph" w:styleId="Index1">
    <w:name w:val="index 1"/>
    <w:basedOn w:val="Normal"/>
    <w:next w:val="Normal"/>
    <w:autoRedefine/>
    <w:rsid w:val="004E0D82"/>
    <w:pPr>
      <w:ind w:left="240" w:hanging="240"/>
    </w:pPr>
  </w:style>
  <w:style w:type="paragraph" w:styleId="Index2">
    <w:name w:val="index 2"/>
    <w:basedOn w:val="Normal"/>
    <w:next w:val="Normal"/>
    <w:autoRedefine/>
    <w:rsid w:val="004E0D82"/>
    <w:pPr>
      <w:ind w:left="480" w:hanging="240"/>
    </w:pPr>
  </w:style>
  <w:style w:type="paragraph" w:styleId="Index3">
    <w:name w:val="index 3"/>
    <w:basedOn w:val="Normal"/>
    <w:next w:val="Normal"/>
    <w:autoRedefine/>
    <w:rsid w:val="004E0D82"/>
    <w:pPr>
      <w:ind w:left="720" w:hanging="240"/>
    </w:pPr>
  </w:style>
  <w:style w:type="paragraph" w:styleId="Index4">
    <w:name w:val="index 4"/>
    <w:basedOn w:val="Normal"/>
    <w:next w:val="Normal"/>
    <w:autoRedefine/>
    <w:rsid w:val="004E0D82"/>
    <w:pPr>
      <w:ind w:left="960" w:hanging="240"/>
    </w:pPr>
  </w:style>
  <w:style w:type="paragraph" w:styleId="Index5">
    <w:name w:val="index 5"/>
    <w:basedOn w:val="Normal"/>
    <w:next w:val="Normal"/>
    <w:autoRedefine/>
    <w:rsid w:val="004E0D82"/>
    <w:pPr>
      <w:ind w:left="1200" w:hanging="240"/>
    </w:pPr>
  </w:style>
  <w:style w:type="paragraph" w:styleId="Index6">
    <w:name w:val="index 6"/>
    <w:basedOn w:val="Normal"/>
    <w:next w:val="Normal"/>
    <w:autoRedefine/>
    <w:rsid w:val="004E0D82"/>
    <w:pPr>
      <w:ind w:left="1440" w:hanging="240"/>
    </w:pPr>
  </w:style>
  <w:style w:type="paragraph" w:styleId="Index7">
    <w:name w:val="index 7"/>
    <w:basedOn w:val="Normal"/>
    <w:next w:val="Normal"/>
    <w:autoRedefine/>
    <w:rsid w:val="004E0D82"/>
    <w:pPr>
      <w:ind w:left="1680" w:hanging="240"/>
    </w:pPr>
  </w:style>
  <w:style w:type="paragraph" w:styleId="Index8">
    <w:name w:val="index 8"/>
    <w:basedOn w:val="Normal"/>
    <w:next w:val="Normal"/>
    <w:autoRedefine/>
    <w:rsid w:val="004E0D82"/>
    <w:pPr>
      <w:ind w:left="1920" w:hanging="240"/>
    </w:pPr>
  </w:style>
  <w:style w:type="paragraph" w:styleId="Index9">
    <w:name w:val="index 9"/>
    <w:basedOn w:val="Normal"/>
    <w:next w:val="Normal"/>
    <w:autoRedefine/>
    <w:rsid w:val="004E0D82"/>
    <w:pPr>
      <w:ind w:left="2160" w:hanging="240"/>
    </w:pPr>
  </w:style>
  <w:style w:type="paragraph" w:styleId="IndexHeading">
    <w:name w:val="index heading"/>
    <w:basedOn w:val="Normal"/>
    <w:next w:val="Index1"/>
    <w:rsid w:val="004E0D82"/>
    <w:rPr>
      <w:rFonts w:cs="Arial"/>
      <w:b/>
      <w:bCs/>
    </w:rPr>
  </w:style>
  <w:style w:type="paragraph" w:styleId="MacroText">
    <w:name w:val="macro"/>
    <w:rsid w:val="004E0D82"/>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rsid w:val="004E0D82"/>
    <w:pPr>
      <w:ind w:left="240" w:hanging="240"/>
    </w:pPr>
  </w:style>
  <w:style w:type="paragraph" w:styleId="TableofFigures">
    <w:name w:val="table of figures"/>
    <w:basedOn w:val="TOC1"/>
    <w:next w:val="Normal"/>
    <w:autoRedefine/>
    <w:uiPriority w:val="99"/>
    <w:rsid w:val="008F1C07"/>
    <w:rPr>
      <w:b w:val="0"/>
    </w:rPr>
  </w:style>
  <w:style w:type="paragraph" w:styleId="TOAHeading">
    <w:name w:val="toa heading"/>
    <w:basedOn w:val="Normal"/>
    <w:next w:val="Normal"/>
    <w:rsid w:val="004E0D82"/>
    <w:rPr>
      <w:rFonts w:cs="Arial"/>
      <w:b/>
      <w:bCs/>
      <w:szCs w:val="24"/>
    </w:rPr>
  </w:style>
  <w:style w:type="paragraph" w:customStyle="1" w:styleId="NewNumberedList">
    <w:name w:val="NewNumbered List"/>
    <w:qFormat/>
    <w:rsid w:val="00BF6D53"/>
    <w:pPr>
      <w:numPr>
        <w:numId w:val="14"/>
      </w:numPr>
      <w:spacing w:before="60" w:after="60"/>
    </w:pPr>
    <w:rPr>
      <w:sz w:val="24"/>
      <w:szCs w:val="24"/>
    </w:rPr>
  </w:style>
  <w:style w:type="paragraph" w:customStyle="1" w:styleId="NumberedList2bulleted">
    <w:name w:val="Numbered List 2 (bulleted)"/>
    <w:rsid w:val="00913E1E"/>
    <w:pPr>
      <w:numPr>
        <w:numId w:val="7"/>
      </w:numPr>
      <w:spacing w:before="60" w:after="60"/>
    </w:pPr>
    <w:rPr>
      <w:rFonts w:eastAsiaTheme="majorEastAsia" w:cstheme="majorBidi"/>
      <w:bCs/>
      <w:kern w:val="32"/>
      <w:sz w:val="24"/>
      <w:szCs w:val="32"/>
    </w:rPr>
  </w:style>
  <w:style w:type="paragraph" w:styleId="ListParagraph">
    <w:name w:val="List Paragraph"/>
    <w:basedOn w:val="Normal"/>
    <w:uiPriority w:val="34"/>
    <w:qFormat/>
    <w:rsid w:val="00BF6D53"/>
    <w:pPr>
      <w:ind w:left="720"/>
      <w:contextualSpacing/>
    </w:pPr>
  </w:style>
  <w:style w:type="character" w:customStyle="1" w:styleId="Heading2Char">
    <w:name w:val="Heading 2 Char"/>
    <w:basedOn w:val="DefaultParagraphFont"/>
    <w:link w:val="Heading2"/>
    <w:rsid w:val="00922D27"/>
    <w:rPr>
      <w:rFonts w:ascii="Arial Narrow" w:eastAsiaTheme="majorEastAsia" w:hAnsi="Arial Narrow" w:cstheme="majorBidi"/>
      <w:b/>
      <w:sz w:val="32"/>
    </w:rPr>
  </w:style>
  <w:style w:type="paragraph" w:styleId="Title">
    <w:name w:val="Title"/>
    <w:basedOn w:val="Normal"/>
    <w:next w:val="Normal"/>
    <w:link w:val="TitleChar"/>
    <w:qFormat/>
    <w:rsid w:val="00BF6D53"/>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BF6D53"/>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qFormat/>
    <w:rsid w:val="00BF6D53"/>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rsid w:val="00BF6D53"/>
    <w:rPr>
      <w:rFonts w:asciiTheme="majorHAnsi" w:eastAsiaTheme="majorEastAsia" w:hAnsiTheme="majorHAnsi" w:cstheme="majorBidi"/>
      <w:i/>
      <w:iCs/>
      <w:color w:val="4F81BD" w:themeColor="accent1"/>
      <w:spacing w:val="15"/>
      <w:sz w:val="24"/>
      <w:szCs w:val="24"/>
    </w:rPr>
  </w:style>
  <w:style w:type="character" w:styleId="Emphasis">
    <w:name w:val="Emphasis"/>
    <w:qFormat/>
    <w:rsid w:val="00BF6D53"/>
    <w:rPr>
      <w:i/>
      <w:iCs/>
    </w:rPr>
  </w:style>
  <w:style w:type="paragraph" w:customStyle="1" w:styleId="BodyText1">
    <w:name w:val="Body Text 1"/>
    <w:basedOn w:val="Normal"/>
    <w:rsid w:val="00BF6D53"/>
    <w:pPr>
      <w:ind w:left="450"/>
    </w:pPr>
    <w:rPr>
      <w:bCs/>
    </w:rPr>
  </w:style>
  <w:style w:type="character" w:customStyle="1" w:styleId="Heading1Char">
    <w:name w:val="Heading 1 Char"/>
    <w:basedOn w:val="DefaultParagraphFont"/>
    <w:link w:val="Heading1"/>
    <w:rsid w:val="00D51F99"/>
    <w:rPr>
      <w:rFonts w:ascii="Arial Narrow" w:eastAsiaTheme="majorEastAsia" w:hAnsi="Arial Narrow" w:cstheme="majorBidi"/>
      <w:b/>
      <w:kern w:val="28"/>
      <w:sz w:val="36"/>
    </w:rPr>
  </w:style>
  <w:style w:type="character" w:customStyle="1" w:styleId="Heading3Char">
    <w:name w:val="Heading 3 Char"/>
    <w:basedOn w:val="DefaultParagraphFont"/>
    <w:link w:val="Heading3"/>
    <w:rsid w:val="00547FDD"/>
    <w:rPr>
      <w:rFonts w:ascii="Arial Narrow" w:eastAsiaTheme="majorEastAsia" w:hAnsi="Arial Narrow" w:cstheme="majorBidi"/>
      <w:b/>
      <w:sz w:val="28"/>
    </w:rPr>
  </w:style>
  <w:style w:type="character" w:customStyle="1" w:styleId="Heading4Char">
    <w:name w:val="Heading 4 Char"/>
    <w:basedOn w:val="DefaultParagraphFont"/>
    <w:link w:val="Heading4"/>
    <w:rsid w:val="00DD228B"/>
    <w:rPr>
      <w:rFonts w:ascii="Arial Narrow" w:eastAsiaTheme="majorEastAsia" w:hAnsi="Arial Narrow" w:cstheme="majorBidi"/>
      <w:b/>
      <w:sz w:val="26"/>
    </w:rPr>
  </w:style>
  <w:style w:type="character" w:customStyle="1" w:styleId="Heading5Char">
    <w:name w:val="Heading 5 Char"/>
    <w:basedOn w:val="DefaultParagraphFont"/>
    <w:link w:val="Heading5"/>
    <w:rsid w:val="00553617"/>
    <w:rPr>
      <w:rFonts w:ascii="Arial Narrow" w:eastAsiaTheme="majorEastAsia" w:hAnsi="Arial Narrow" w:cstheme="majorBidi"/>
      <w:i/>
      <w:sz w:val="26"/>
    </w:rPr>
  </w:style>
  <w:style w:type="character" w:customStyle="1" w:styleId="Heading6Char">
    <w:name w:val="Heading 6 Char"/>
    <w:basedOn w:val="DefaultParagraphFont"/>
    <w:link w:val="Heading6"/>
    <w:rsid w:val="00BF6D53"/>
    <w:rPr>
      <w:rFonts w:ascii="Arial Narrow" w:eastAsiaTheme="majorEastAsia" w:hAnsi="Arial Narrow" w:cstheme="majorBidi"/>
      <w:i/>
      <w:sz w:val="26"/>
    </w:rPr>
  </w:style>
  <w:style w:type="character" w:customStyle="1" w:styleId="Heading7Char">
    <w:name w:val="Heading 7 Char"/>
    <w:basedOn w:val="DefaultParagraphFont"/>
    <w:link w:val="Heading7"/>
    <w:rsid w:val="00BF6D53"/>
    <w:rPr>
      <w:rFonts w:ascii="Arial Narrow" w:eastAsiaTheme="majorEastAsia" w:hAnsi="Arial Narrow" w:cstheme="majorBidi"/>
      <w:i/>
      <w:sz w:val="22"/>
    </w:rPr>
  </w:style>
  <w:style w:type="character" w:customStyle="1" w:styleId="Heading8Char">
    <w:name w:val="Heading 8 Char"/>
    <w:basedOn w:val="DefaultParagraphFont"/>
    <w:link w:val="Heading8"/>
    <w:rsid w:val="00BF6D53"/>
    <w:rPr>
      <w:rFonts w:ascii="Garamond" w:eastAsiaTheme="majorEastAsia" w:hAnsi="Garamond" w:cstheme="majorBidi"/>
      <w:b/>
      <w:snapToGrid w:val="0"/>
      <w:sz w:val="36"/>
    </w:rPr>
  </w:style>
  <w:style w:type="character" w:customStyle="1" w:styleId="Heading9Char">
    <w:name w:val="Heading 9 Char"/>
    <w:basedOn w:val="DefaultParagraphFont"/>
    <w:link w:val="Heading9"/>
    <w:rsid w:val="00BF6D53"/>
    <w:rPr>
      <w:rFonts w:eastAsiaTheme="majorEastAsia" w:cstheme="majorBidi"/>
      <w:b/>
      <w:sz w:val="40"/>
    </w:rPr>
  </w:style>
  <w:style w:type="character" w:styleId="Strong">
    <w:name w:val="Strong"/>
    <w:basedOn w:val="DefaultParagraphFont"/>
    <w:qFormat/>
    <w:rsid w:val="00BF6D53"/>
    <w:rPr>
      <w:b/>
      <w:bCs/>
    </w:rPr>
  </w:style>
  <w:style w:type="paragraph" w:styleId="NoSpacing">
    <w:name w:val="No Spacing"/>
    <w:basedOn w:val="Normal"/>
    <w:link w:val="NoSpacingChar"/>
    <w:uiPriority w:val="1"/>
    <w:qFormat/>
    <w:rsid w:val="00BF6D53"/>
    <w:pPr>
      <w:spacing w:before="0" w:after="0"/>
    </w:pPr>
  </w:style>
  <w:style w:type="character" w:customStyle="1" w:styleId="NoSpacingChar">
    <w:name w:val="No Spacing Char"/>
    <w:basedOn w:val="DefaultParagraphFont"/>
    <w:link w:val="NoSpacing"/>
    <w:uiPriority w:val="1"/>
    <w:rsid w:val="00BF6D53"/>
    <w:rPr>
      <w:sz w:val="24"/>
    </w:rPr>
  </w:style>
  <w:style w:type="paragraph" w:styleId="Quote">
    <w:name w:val="Quote"/>
    <w:basedOn w:val="Normal"/>
    <w:next w:val="Normal"/>
    <w:link w:val="QuoteChar"/>
    <w:uiPriority w:val="29"/>
    <w:qFormat/>
    <w:rsid w:val="00BF6D53"/>
    <w:rPr>
      <w:rFonts w:eastAsiaTheme="majorEastAsia" w:cstheme="majorBidi"/>
      <w:i/>
      <w:iCs/>
      <w:color w:val="000000" w:themeColor="text1"/>
    </w:rPr>
  </w:style>
  <w:style w:type="character" w:customStyle="1" w:styleId="QuoteChar">
    <w:name w:val="Quote Char"/>
    <w:basedOn w:val="DefaultParagraphFont"/>
    <w:link w:val="Quote"/>
    <w:uiPriority w:val="29"/>
    <w:rsid w:val="00BF6D53"/>
    <w:rPr>
      <w:rFonts w:eastAsiaTheme="majorEastAsia" w:cstheme="majorBidi"/>
      <w:i/>
      <w:iCs/>
      <w:color w:val="000000" w:themeColor="text1"/>
      <w:sz w:val="24"/>
    </w:rPr>
  </w:style>
  <w:style w:type="paragraph" w:styleId="IntenseQuote">
    <w:name w:val="Intense Quote"/>
    <w:basedOn w:val="Normal"/>
    <w:next w:val="Normal"/>
    <w:link w:val="IntenseQuoteChar"/>
    <w:uiPriority w:val="30"/>
    <w:qFormat/>
    <w:rsid w:val="00BF6D53"/>
    <w:pPr>
      <w:pBdr>
        <w:bottom w:val="single" w:sz="4" w:space="4" w:color="4F81BD" w:themeColor="accent1"/>
      </w:pBdr>
      <w:spacing w:before="200" w:after="280"/>
      <w:ind w:left="936" w:right="936"/>
    </w:pPr>
    <w:rPr>
      <w:rFonts w:eastAsiaTheme="majorEastAsia" w:cstheme="majorBidi"/>
      <w:b/>
      <w:bCs/>
      <w:i/>
      <w:iCs/>
      <w:color w:val="4F81BD" w:themeColor="accent1"/>
    </w:rPr>
  </w:style>
  <w:style w:type="character" w:customStyle="1" w:styleId="IntenseQuoteChar">
    <w:name w:val="Intense Quote Char"/>
    <w:basedOn w:val="DefaultParagraphFont"/>
    <w:link w:val="IntenseQuote"/>
    <w:uiPriority w:val="30"/>
    <w:rsid w:val="00BF6D53"/>
    <w:rPr>
      <w:rFonts w:eastAsiaTheme="majorEastAsia" w:cstheme="majorBidi"/>
      <w:b/>
      <w:bCs/>
      <w:i/>
      <w:iCs/>
      <w:color w:val="4F81BD" w:themeColor="accent1"/>
      <w:sz w:val="24"/>
    </w:rPr>
  </w:style>
  <w:style w:type="character" w:styleId="SubtleEmphasis">
    <w:name w:val="Subtle Emphasis"/>
    <w:uiPriority w:val="19"/>
    <w:qFormat/>
    <w:rsid w:val="00BF6D53"/>
    <w:rPr>
      <w:i/>
      <w:iCs/>
      <w:color w:val="808080" w:themeColor="text1" w:themeTint="7F"/>
    </w:rPr>
  </w:style>
  <w:style w:type="character" w:styleId="IntenseEmphasis">
    <w:name w:val="Intense Emphasis"/>
    <w:uiPriority w:val="21"/>
    <w:qFormat/>
    <w:rsid w:val="00BF6D53"/>
    <w:rPr>
      <w:b/>
      <w:bCs/>
      <w:i/>
      <w:iCs/>
      <w:color w:val="4F81BD" w:themeColor="accent1"/>
    </w:rPr>
  </w:style>
  <w:style w:type="character" w:styleId="SubtleReference">
    <w:name w:val="Subtle Reference"/>
    <w:uiPriority w:val="31"/>
    <w:qFormat/>
    <w:rsid w:val="00BF6D53"/>
    <w:rPr>
      <w:smallCaps/>
      <w:color w:val="C0504D" w:themeColor="accent2"/>
      <w:u w:val="single"/>
    </w:rPr>
  </w:style>
  <w:style w:type="character" w:styleId="IntenseReference">
    <w:name w:val="Intense Reference"/>
    <w:basedOn w:val="DefaultParagraphFont"/>
    <w:uiPriority w:val="32"/>
    <w:qFormat/>
    <w:rsid w:val="00BF6D53"/>
    <w:rPr>
      <w:b/>
      <w:bCs/>
      <w:smallCaps/>
      <w:color w:val="C0504D" w:themeColor="accent2"/>
      <w:spacing w:val="5"/>
      <w:u w:val="single"/>
    </w:rPr>
  </w:style>
  <w:style w:type="character" w:styleId="BookTitle">
    <w:name w:val="Book Title"/>
    <w:basedOn w:val="DefaultParagraphFont"/>
    <w:uiPriority w:val="33"/>
    <w:qFormat/>
    <w:rsid w:val="00BF6D53"/>
    <w:rPr>
      <w:b/>
      <w:bCs/>
      <w:smallCaps/>
      <w:spacing w:val="5"/>
    </w:rPr>
  </w:style>
  <w:style w:type="paragraph" w:styleId="TOCHeading">
    <w:name w:val="TOC Heading"/>
    <w:basedOn w:val="Heading1"/>
    <w:next w:val="Normal"/>
    <w:uiPriority w:val="39"/>
    <w:unhideWhenUsed/>
    <w:qFormat/>
    <w:rsid w:val="00BF6D53"/>
    <w:pPr>
      <w:keepLines/>
      <w:numPr>
        <w:numId w:val="0"/>
      </w:numPr>
      <w:tabs>
        <w:tab w:val="clear" w:pos="540"/>
      </w:tabs>
      <w:spacing w:after="0"/>
      <w:outlineLvl w:val="9"/>
    </w:pPr>
    <w:rPr>
      <w:rFonts w:asciiTheme="majorHAnsi" w:hAnsiTheme="majorHAnsi"/>
      <w:bCs/>
      <w:color w:val="365F91" w:themeColor="accent1" w:themeShade="BF"/>
      <w:kern w:val="0"/>
      <w:sz w:val="28"/>
      <w:szCs w:val="28"/>
    </w:rPr>
  </w:style>
  <w:style w:type="table" w:styleId="TableGrid">
    <w:name w:val="Table Grid"/>
    <w:basedOn w:val="TableNormal"/>
    <w:rsid w:val="00EB59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EE3177"/>
    <w:pPr>
      <w:autoSpaceDE w:val="0"/>
      <w:autoSpaceDN w:val="0"/>
      <w:adjustRightInd w:val="0"/>
    </w:pPr>
    <w:rPr>
      <w:color w:val="000000"/>
      <w:sz w:val="24"/>
      <w:szCs w:val="24"/>
    </w:rPr>
  </w:style>
  <w:style w:type="character" w:styleId="Hyperlink">
    <w:name w:val="Hyperlink"/>
    <w:basedOn w:val="DefaultParagraphFont"/>
    <w:uiPriority w:val="99"/>
    <w:unhideWhenUsed/>
    <w:rsid w:val="00553617"/>
    <w:rPr>
      <w:color w:val="0000FF" w:themeColor="hyperlink"/>
      <w:u w:val="single"/>
    </w:rPr>
  </w:style>
  <w:style w:type="paragraph" w:styleId="Revision">
    <w:name w:val="Revision"/>
    <w:hidden/>
    <w:uiPriority w:val="99"/>
    <w:semiHidden/>
    <w:rsid w:val="00995CBB"/>
    <w:rPr>
      <w:rFonts w:ascii="Arial" w:hAnsi="Arial"/>
      <w:sz w:val="22"/>
    </w:rPr>
  </w:style>
  <w:style w:type="character" w:customStyle="1" w:styleId="apple-style-span">
    <w:name w:val="apple-style-span"/>
    <w:basedOn w:val="DefaultParagraphFont"/>
    <w:rsid w:val="00B05A90"/>
  </w:style>
  <w:style w:type="paragraph" w:customStyle="1" w:styleId="NumberedList">
    <w:name w:val="Numbered List"/>
    <w:basedOn w:val="BulletListSingle"/>
    <w:qFormat/>
    <w:rsid w:val="00C40050"/>
    <w:pPr>
      <w:numPr>
        <w:numId w:val="15"/>
      </w:numPr>
      <w:spacing w:before="120" w:after="120"/>
      <w:ind w:left="720"/>
    </w:pPr>
  </w:style>
  <w:style w:type="paragraph" w:customStyle="1" w:styleId="NumberedListLast">
    <w:name w:val="Numbered List Last"/>
    <w:basedOn w:val="NumberedList"/>
    <w:qFormat/>
    <w:rsid w:val="00C40050"/>
    <w:pPr>
      <w:spacing w:after="280"/>
    </w:pPr>
  </w:style>
  <w:style w:type="paragraph" w:customStyle="1" w:styleId="AppHeading10">
    <w:name w:val="App Heading1"/>
    <w:basedOn w:val="BackMatterHeading"/>
    <w:qFormat/>
    <w:rsid w:val="00BA56C4"/>
  </w:style>
  <w:style w:type="paragraph" w:customStyle="1" w:styleId="AppHeading11">
    <w:name w:val="App Heading 1"/>
    <w:basedOn w:val="AppHeading10"/>
    <w:qFormat/>
    <w:rsid w:val="00BA56C4"/>
  </w:style>
  <w:style w:type="character" w:styleId="FollowedHyperlink">
    <w:name w:val="FollowedHyperlink"/>
    <w:basedOn w:val="DefaultParagraphFont"/>
    <w:rsid w:val="000052F4"/>
    <w:rPr>
      <w:color w:val="800080" w:themeColor="followedHyperlink"/>
      <w:u w:val="single"/>
    </w:rPr>
  </w:style>
  <w:style w:type="paragraph" w:customStyle="1" w:styleId="ProjectName">
    <w:name w:val="ProjectName"/>
    <w:qFormat/>
    <w:rsid w:val="00A51BF1"/>
    <w:pPr>
      <w:pBdr>
        <w:bottom w:val="single" w:sz="4" w:space="1" w:color="auto"/>
      </w:pBdr>
      <w:spacing w:before="100" w:beforeAutospacing="1" w:after="240"/>
    </w:pPr>
    <w:rPr>
      <w:rFonts w:ascii="Arial Narrow" w:hAnsi="Arial Narrow"/>
      <w:b/>
      <w:sz w:val="48"/>
    </w:rPr>
  </w:style>
  <w:style w:type="paragraph" w:styleId="BodyText">
    <w:name w:val="Body Text"/>
    <w:basedOn w:val="Normal"/>
    <w:link w:val="BodyTextChar"/>
    <w:uiPriority w:val="99"/>
    <w:rsid w:val="00E67FB3"/>
    <w:pPr>
      <w:spacing w:before="0" w:after="0"/>
    </w:pPr>
    <w:rPr>
      <w:rFonts w:ascii="Times New Roman" w:hAnsi="Times New Roman"/>
      <w:sz w:val="28"/>
    </w:rPr>
  </w:style>
  <w:style w:type="character" w:customStyle="1" w:styleId="BodyTextChar">
    <w:name w:val="Body Text Char"/>
    <w:basedOn w:val="DefaultParagraphFont"/>
    <w:link w:val="BodyText"/>
    <w:uiPriority w:val="99"/>
    <w:rsid w:val="00E67FB3"/>
    <w:rPr>
      <w:sz w:val="28"/>
    </w:rPr>
  </w:style>
  <w:style w:type="paragraph" w:customStyle="1" w:styleId="InfoBlue">
    <w:name w:val="InfoBlue"/>
    <w:basedOn w:val="Normal"/>
    <w:next w:val="BodyText"/>
    <w:rsid w:val="00E67FB3"/>
    <w:pPr>
      <w:widowControl w:val="0"/>
      <w:spacing w:before="0" w:line="240" w:lineRule="atLeast"/>
      <w:ind w:left="576"/>
      <w:jc w:val="both"/>
    </w:pPr>
    <w:rPr>
      <w:rFonts w:ascii="Times New Roman" w:hAnsi="Times New Roman"/>
      <w:i/>
      <w:color w:val="0000FF"/>
      <w:sz w:val="24"/>
    </w:rPr>
  </w:style>
  <w:style w:type="paragraph" w:customStyle="1" w:styleId="bullet">
    <w:name w:val="bullet"/>
    <w:basedOn w:val="Normal"/>
    <w:rsid w:val="00E67FB3"/>
    <w:pPr>
      <w:numPr>
        <w:numId w:val="16"/>
      </w:numPr>
      <w:spacing w:before="0" w:after="60"/>
    </w:pPr>
    <w:rPr>
      <w:rFonts w:ascii="Times New Roman" w:hAnsi="Times New Roman"/>
      <w:sz w:val="24"/>
    </w:rPr>
  </w:style>
  <w:style w:type="paragraph" w:customStyle="1" w:styleId="Bullet1">
    <w:name w:val="Bullet 1"/>
    <w:basedOn w:val="Normal"/>
    <w:rsid w:val="0011783C"/>
    <w:pPr>
      <w:numPr>
        <w:numId w:val="17"/>
      </w:numPr>
      <w:spacing w:before="0" w:after="0"/>
    </w:pPr>
    <w:rPr>
      <w:rFonts w:ascii="Times New Roman" w:hAnsi="Times New Roman"/>
      <w:color w:val="000000"/>
      <w:sz w:val="24"/>
    </w:rPr>
  </w:style>
  <w:style w:type="paragraph" w:customStyle="1" w:styleId="TableHeading">
    <w:name w:val="Table Heading"/>
    <w:basedOn w:val="Normal"/>
    <w:rsid w:val="00FF6734"/>
    <w:pPr>
      <w:suppressLineNumbers/>
      <w:suppressAutoHyphens/>
      <w:spacing w:before="0" w:after="0"/>
      <w:jc w:val="center"/>
    </w:pPr>
    <w:rPr>
      <w:rFonts w:ascii="Times New Roman" w:hAnsi="Times New Roman"/>
      <w:b/>
      <w:bCs/>
      <w:color w:val="000000"/>
      <w:sz w:val="24"/>
      <w:lang w:eastAsia="ar-SA"/>
    </w:rPr>
  </w:style>
  <w:style w:type="paragraph" w:customStyle="1" w:styleId="bdytxt1">
    <w:name w:val="bdytxt1"/>
    <w:basedOn w:val="Normal"/>
    <w:rsid w:val="003B1269"/>
    <w:pPr>
      <w:spacing w:before="0" w:after="240"/>
      <w:ind w:left="1080"/>
      <w:jc w:val="both"/>
    </w:pPr>
    <w:rPr>
      <w:rFonts w:ascii="Times New Roman" w:hAnsi="Times New Roman"/>
      <w:sz w:val="24"/>
      <w:szCs w:val="24"/>
    </w:rPr>
  </w:style>
  <w:style w:type="paragraph" w:customStyle="1" w:styleId="Instructions">
    <w:name w:val="Instructions"/>
    <w:basedOn w:val="Normal"/>
    <w:autoRedefine/>
    <w:rsid w:val="003B1269"/>
    <w:pPr>
      <w:shd w:val="clear" w:color="auto" w:fill="FFFFFF"/>
      <w:spacing w:before="0" w:after="0"/>
    </w:pPr>
    <w:rPr>
      <w:rFonts w:ascii="Times New Roman" w:hAnsi="Times New Roman"/>
      <w:i/>
      <w:color w:val="0000FF"/>
      <w:sz w:val="24"/>
    </w:rPr>
  </w:style>
  <w:style w:type="paragraph" w:styleId="ListBullet2">
    <w:name w:val="List Bullet 2"/>
    <w:basedOn w:val="Normal"/>
    <w:uiPriority w:val="99"/>
    <w:rsid w:val="003B1269"/>
    <w:pPr>
      <w:numPr>
        <w:numId w:val="18"/>
      </w:numPr>
      <w:spacing w:before="0" w:after="0"/>
    </w:pPr>
    <w:rPr>
      <w:rFonts w:ascii="Times New Roman" w:hAnsi="Times New Roman"/>
      <w:color w:val="000000"/>
      <w:sz w:val="24"/>
    </w:rPr>
  </w:style>
  <w:style w:type="paragraph" w:customStyle="1" w:styleId="Tabletext0">
    <w:name w:val="Tabletext"/>
    <w:basedOn w:val="Normal"/>
    <w:rsid w:val="009058D1"/>
    <w:pPr>
      <w:keepLines/>
      <w:widowControl w:val="0"/>
      <w:spacing w:before="0" w:after="0" w:line="240" w:lineRule="atLeast"/>
    </w:pPr>
    <w:rPr>
      <w:sz w:val="20"/>
    </w:rPr>
  </w:style>
  <w:style w:type="paragraph" w:customStyle="1" w:styleId="TableHeader">
    <w:name w:val="Table Header"/>
    <w:basedOn w:val="Normal"/>
    <w:rsid w:val="009058D1"/>
    <w:pPr>
      <w:autoSpaceDE w:val="0"/>
      <w:autoSpaceDN w:val="0"/>
      <w:adjustRightInd w:val="0"/>
      <w:spacing w:before="0" w:after="0"/>
      <w:jc w:val="center"/>
    </w:pPr>
    <w:rPr>
      <w:rFonts w:ascii="Times New Roman" w:hAnsi="Times New Roman"/>
      <w:b/>
      <w:color w:val="000000"/>
      <w:sz w:val="24"/>
    </w:rPr>
  </w:style>
  <w:style w:type="character" w:customStyle="1" w:styleId="textmedium1">
    <w:name w:val="textmedium1"/>
    <w:rsid w:val="00251CD2"/>
    <w:rPr>
      <w:rFonts w:ascii="Verdana" w:hAnsi="Verdana" w:cs="Times New Roman"/>
      <w:color w:val="000000"/>
      <w:sz w:val="20"/>
      <w:szCs w:val="20"/>
    </w:rPr>
  </w:style>
  <w:style w:type="paragraph" w:customStyle="1" w:styleId="StyleInfoBlueArialLeftLeft0After12pt">
    <w:name w:val="Style InfoBlue + Arial Left Left:  0&quot; After:  12 pt"/>
    <w:basedOn w:val="InfoBlue"/>
    <w:rsid w:val="00CE576F"/>
    <w:pPr>
      <w:spacing w:after="240"/>
      <w:ind w:left="0"/>
      <w:jc w:val="left"/>
    </w:pPr>
    <w:rPr>
      <w:rFonts w:ascii="Arial" w:hAnsi="Arial"/>
      <w:iCs/>
    </w:rPr>
  </w:style>
  <w:style w:type="paragraph" w:customStyle="1" w:styleId="StyleInfoBlueArialLeftLeft0">
    <w:name w:val="Style InfoBlue + Arial Left Left:  0&quot;"/>
    <w:basedOn w:val="InfoBlue"/>
    <w:rsid w:val="00CE576F"/>
    <w:pPr>
      <w:spacing w:after="240"/>
      <w:ind w:left="0"/>
      <w:jc w:val="left"/>
    </w:pPr>
    <w:rPr>
      <w:rFonts w:ascii="Arial" w:hAnsi="Arial"/>
      <w:iCs/>
    </w:rPr>
  </w:style>
  <w:style w:type="paragraph" w:customStyle="1" w:styleId="InfoBlueChar">
    <w:name w:val="InfoBlue Char"/>
    <w:basedOn w:val="Normal"/>
    <w:next w:val="BodyText"/>
    <w:rsid w:val="00CE576F"/>
    <w:pPr>
      <w:keepLines/>
      <w:spacing w:before="0" w:line="240" w:lineRule="atLeast"/>
      <w:ind w:left="576"/>
      <w:jc w:val="both"/>
    </w:pPr>
    <w:rPr>
      <w:rFonts w:ascii="Times New Roman" w:hAnsi="Times New Roman"/>
      <w:i/>
      <w:color w:val="0000FF"/>
      <w:sz w:val="24"/>
    </w:rPr>
  </w:style>
  <w:style w:type="character" w:styleId="PlaceholderText">
    <w:name w:val="Placeholder Text"/>
    <w:basedOn w:val="DefaultParagraphFont"/>
    <w:uiPriority w:val="99"/>
    <w:semiHidden/>
    <w:rsid w:val="00BE638F"/>
    <w:rPr>
      <w:color w:val="808080"/>
    </w:rPr>
  </w:style>
  <w:style w:type="paragraph" w:customStyle="1" w:styleId="BodyTextItalic">
    <w:name w:val="Body Text Italic"/>
    <w:next w:val="BodyText"/>
    <w:link w:val="BodyTextItalicChar"/>
    <w:uiPriority w:val="99"/>
    <w:rsid w:val="000A6757"/>
    <w:rPr>
      <w:i/>
      <w:sz w:val="24"/>
      <w:szCs w:val="24"/>
    </w:rPr>
  </w:style>
  <w:style w:type="character" w:customStyle="1" w:styleId="BodyTextItalicChar">
    <w:name w:val="Body Text Italic Char"/>
    <w:basedOn w:val="DefaultParagraphFont"/>
    <w:link w:val="BodyTextItalic"/>
    <w:uiPriority w:val="99"/>
    <w:locked/>
    <w:rsid w:val="000A6757"/>
    <w:rPr>
      <w:i/>
      <w:sz w:val="24"/>
      <w:szCs w:val="24"/>
    </w:rPr>
  </w:style>
  <w:style w:type="paragraph" w:customStyle="1" w:styleId="AppendixD">
    <w:name w:val="Appendix D"/>
    <w:next w:val="BodyText"/>
    <w:uiPriority w:val="99"/>
    <w:rsid w:val="000A6757"/>
    <w:pPr>
      <w:keepNext/>
      <w:numPr>
        <w:numId w:val="19"/>
      </w:numPr>
      <w:spacing w:before="240" w:after="120"/>
    </w:pPr>
    <w:rPr>
      <w:rFonts w:ascii="Arial" w:hAnsi="Arial" w:cs="Arial"/>
      <w:b/>
      <w:bCs/>
      <w:iCs/>
      <w:color w:val="8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5090082">
      <w:bodyDiv w:val="1"/>
      <w:marLeft w:val="0"/>
      <w:marRight w:val="0"/>
      <w:marTop w:val="0"/>
      <w:marBottom w:val="0"/>
      <w:divBdr>
        <w:top w:val="none" w:sz="0" w:space="0" w:color="auto"/>
        <w:left w:val="none" w:sz="0" w:space="0" w:color="auto"/>
        <w:bottom w:val="none" w:sz="0" w:space="0" w:color="auto"/>
        <w:right w:val="none" w:sz="0" w:space="0" w:color="auto"/>
      </w:divBdr>
    </w:div>
    <w:div w:id="1056785361">
      <w:bodyDiv w:val="1"/>
      <w:marLeft w:val="0"/>
      <w:marRight w:val="0"/>
      <w:marTop w:val="0"/>
      <w:marBottom w:val="0"/>
      <w:divBdr>
        <w:top w:val="none" w:sz="0" w:space="0" w:color="auto"/>
        <w:left w:val="none" w:sz="0" w:space="0" w:color="auto"/>
        <w:bottom w:val="none" w:sz="0" w:space="0" w:color="auto"/>
        <w:right w:val="none" w:sz="0" w:space="0" w:color="auto"/>
      </w:divBdr>
    </w:div>
    <w:div w:id="1411467115">
      <w:bodyDiv w:val="1"/>
      <w:marLeft w:val="0"/>
      <w:marRight w:val="0"/>
      <w:marTop w:val="0"/>
      <w:marBottom w:val="0"/>
      <w:divBdr>
        <w:top w:val="none" w:sz="0" w:space="0" w:color="auto"/>
        <w:left w:val="none" w:sz="0" w:space="0" w:color="auto"/>
        <w:bottom w:val="none" w:sz="0" w:space="0" w:color="auto"/>
        <w:right w:val="none" w:sz="0" w:space="0" w:color="auto"/>
      </w:divBdr>
    </w:div>
    <w:div w:id="1543051167">
      <w:bodyDiv w:val="1"/>
      <w:marLeft w:val="0"/>
      <w:marRight w:val="0"/>
      <w:marTop w:val="0"/>
      <w:marBottom w:val="0"/>
      <w:divBdr>
        <w:top w:val="none" w:sz="0" w:space="0" w:color="auto"/>
        <w:left w:val="none" w:sz="0" w:space="0" w:color="auto"/>
        <w:bottom w:val="none" w:sz="0" w:space="0" w:color="auto"/>
        <w:right w:val="none" w:sz="0" w:space="0" w:color="auto"/>
      </w:divBdr>
    </w:div>
    <w:div w:id="1640763042">
      <w:bodyDiv w:val="1"/>
      <w:marLeft w:val="0"/>
      <w:marRight w:val="0"/>
      <w:marTop w:val="0"/>
      <w:marBottom w:val="0"/>
      <w:divBdr>
        <w:top w:val="none" w:sz="0" w:space="0" w:color="auto"/>
        <w:left w:val="none" w:sz="0" w:space="0" w:color="auto"/>
        <w:bottom w:val="none" w:sz="0" w:space="0" w:color="auto"/>
        <w:right w:val="none" w:sz="0" w:space="0" w:color="auto"/>
      </w:divBdr>
    </w:div>
    <w:div w:id="1731420613">
      <w:bodyDiv w:val="1"/>
      <w:marLeft w:val="0"/>
      <w:marRight w:val="0"/>
      <w:marTop w:val="0"/>
      <w:marBottom w:val="0"/>
      <w:divBdr>
        <w:top w:val="none" w:sz="0" w:space="0" w:color="auto"/>
        <w:left w:val="none" w:sz="0" w:space="0" w:color="auto"/>
        <w:bottom w:val="none" w:sz="0" w:space="0" w:color="auto"/>
        <w:right w:val="none" w:sz="0" w:space="0" w:color="auto"/>
      </w:divBdr>
      <w:divsChild>
        <w:div w:id="1651056665">
          <w:marLeft w:val="806"/>
          <w:marRight w:val="0"/>
          <w:marTop w:val="62"/>
          <w:marBottom w:val="0"/>
          <w:divBdr>
            <w:top w:val="none" w:sz="0" w:space="0" w:color="auto"/>
            <w:left w:val="none" w:sz="0" w:space="0" w:color="auto"/>
            <w:bottom w:val="none" w:sz="0" w:space="0" w:color="auto"/>
            <w:right w:val="none" w:sz="0" w:space="0" w:color="auto"/>
          </w:divBdr>
        </w:div>
      </w:divsChild>
    </w:div>
    <w:div w:id="1914463145">
      <w:bodyDiv w:val="1"/>
      <w:marLeft w:val="0"/>
      <w:marRight w:val="0"/>
      <w:marTop w:val="0"/>
      <w:marBottom w:val="0"/>
      <w:divBdr>
        <w:top w:val="none" w:sz="0" w:space="0" w:color="auto"/>
        <w:left w:val="none" w:sz="0" w:space="0" w:color="auto"/>
        <w:bottom w:val="none" w:sz="0" w:space="0" w:color="auto"/>
        <w:right w:val="none" w:sz="0" w:space="0" w:color="auto"/>
      </w:divBdr>
      <w:divsChild>
        <w:div w:id="1215433018">
          <w:marLeft w:val="0"/>
          <w:marRight w:val="0"/>
          <w:marTop w:val="0"/>
          <w:marBottom w:val="0"/>
          <w:divBdr>
            <w:top w:val="none" w:sz="0" w:space="0" w:color="auto"/>
            <w:left w:val="none" w:sz="0" w:space="0" w:color="auto"/>
            <w:bottom w:val="none" w:sz="0" w:space="0" w:color="auto"/>
            <w:right w:val="none" w:sz="0" w:space="0" w:color="auto"/>
          </w:divBdr>
          <w:divsChild>
            <w:div w:id="466898057">
              <w:marLeft w:val="0"/>
              <w:marRight w:val="0"/>
              <w:marTop w:val="0"/>
              <w:marBottom w:val="0"/>
              <w:divBdr>
                <w:top w:val="none" w:sz="0" w:space="0" w:color="auto"/>
                <w:left w:val="none" w:sz="0" w:space="0" w:color="auto"/>
                <w:bottom w:val="none" w:sz="0" w:space="0" w:color="auto"/>
                <w:right w:val="none" w:sz="0" w:space="0" w:color="auto"/>
              </w:divBdr>
              <w:divsChild>
                <w:div w:id="20324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173269">
      <w:bodyDiv w:val="1"/>
      <w:marLeft w:val="0"/>
      <w:marRight w:val="0"/>
      <w:marTop w:val="0"/>
      <w:marBottom w:val="0"/>
      <w:divBdr>
        <w:top w:val="none" w:sz="0" w:space="0" w:color="auto"/>
        <w:left w:val="none" w:sz="0" w:space="0" w:color="auto"/>
        <w:bottom w:val="none" w:sz="0" w:space="0" w:color="auto"/>
        <w:right w:val="none" w:sz="0" w:space="0" w:color="auto"/>
      </w:divBdr>
    </w:div>
    <w:div w:id="2068451523">
      <w:bodyDiv w:val="1"/>
      <w:marLeft w:val="0"/>
      <w:marRight w:val="0"/>
      <w:marTop w:val="0"/>
      <w:marBottom w:val="0"/>
      <w:divBdr>
        <w:top w:val="none" w:sz="0" w:space="0" w:color="auto"/>
        <w:left w:val="none" w:sz="0" w:space="0" w:color="auto"/>
        <w:bottom w:val="none" w:sz="0" w:space="0" w:color="auto"/>
        <w:right w:val="none" w:sz="0" w:space="0" w:color="auto"/>
      </w:divBdr>
    </w:div>
    <w:div w:id="2089419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yperlink" Target="mailto:Surveyadmin@archsystemsinc.com" TargetMode="External"/><Relationship Id="rId34" Type="http://schemas.openxmlformats.org/officeDocument/2006/relationships/header" Target="header5.xml"/><Relationship Id="rId7" Type="http://schemas.microsoft.com/office/2007/relationships/stylesWithEffects" Target="stylesWithEffects.xml"/><Relationship Id="rId12" Type="http://schemas.openxmlformats.org/officeDocument/2006/relationships/image" Target="media/image1.jpeg"/><Relationship Id="rId17" Type="http://schemas.openxmlformats.org/officeDocument/2006/relationships/header" Target="header3.xml"/><Relationship Id="rId25" Type="http://schemas.openxmlformats.org/officeDocument/2006/relationships/image" Target="media/image7.png"/><Relationship Id="rId33"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jp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6.png"/><Relationship Id="rId32" Type="http://schemas.openxmlformats.org/officeDocument/2006/relationships/hyperlink" Target="file:///C:\Users\ArchUser\Documents\GPRO%20Project%20Tasks\Survey\Draft%20User%20Guide\surveyadmin@archsystemsinc.com" TargetMode="Externa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2.png"/><Relationship Id="rId31" Type="http://schemas.openxmlformats.org/officeDocument/2006/relationships/image" Target="media/image13.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417\Desktop\PM%20Playbook\Finished%20Products\XLC%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EBC2BCDFF8F64EA68D7A33D3960467" ma:contentTypeVersion="0" ma:contentTypeDescription="Create a new document." ma:contentTypeScope="" ma:versionID="b76734934fd3e22e622cbbd7d0d2cb43">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4EF446-D6CA-402C-8626-C6422135F7CD}">
  <ds:schemaRefs>
    <ds:schemaRef ds:uri="http://schemas.microsoft.com/office/2006/metadata/properties"/>
  </ds:schemaRefs>
</ds:datastoreItem>
</file>

<file path=customXml/itemProps2.xml><?xml version="1.0" encoding="utf-8"?>
<ds:datastoreItem xmlns:ds="http://schemas.openxmlformats.org/officeDocument/2006/customXml" ds:itemID="{FDAE95BB-EE91-480C-B0DF-57F3F68DE5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6448C3F6-69F5-4C28-B9A8-75D4F82EE555}">
  <ds:schemaRefs>
    <ds:schemaRef ds:uri="http://schemas.microsoft.com/sharepoint/v3/contenttype/forms"/>
  </ds:schemaRefs>
</ds:datastoreItem>
</file>

<file path=customXml/itemProps4.xml><?xml version="1.0" encoding="utf-8"?>
<ds:datastoreItem xmlns:ds="http://schemas.openxmlformats.org/officeDocument/2006/customXml" ds:itemID="{4DBE1A8F-2DA0-4BC9-B9AA-CBAADA0B4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XLC Template</Template>
  <TotalTime>0</TotalTime>
  <Pages>25</Pages>
  <Words>3734</Words>
  <Characters>21286</Characters>
  <Application>Microsoft Office Word</Application>
  <DocSecurity>0</DocSecurity>
  <Lines>177</Lines>
  <Paragraphs>49</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User Manual</vt:lpstr>
      <vt:lpstr>Table of Contents</vt:lpstr>
      <vt:lpstr>List of Figures</vt:lpstr>
      <vt:lpstr>List of Tables</vt:lpstr>
      <vt:lpstr/>
      <vt:lpstr>Introduction</vt:lpstr>
      <vt:lpstr>    Purpose of this Document</vt:lpstr>
      <vt:lpstr>    Intended Audience of this Document</vt:lpstr>
      <vt:lpstr>Overview</vt:lpstr>
      <vt:lpstr>    Conventions</vt:lpstr>
      <vt:lpstr>Getting Started</vt:lpstr>
      <vt:lpstr>    Set-up Considerations</vt:lpstr>
      <vt:lpstr>    User Access Considerations</vt:lpstr>
      <vt:lpstr>    Accessing the System</vt:lpstr>
      <vt:lpstr>    Survey Organization &amp; Navigation</vt:lpstr>
      <vt:lpstr>    Exiting the System</vt:lpstr>
      <vt:lpstr>Using the System</vt:lpstr>
      <vt:lpstr>    Survey Home Page</vt:lpstr>
      <vt:lpstr>        CMS.gov / Physician Quality Reporting System (PQRS)</vt:lpstr>
      <vt:lpstr>    User Survey</vt:lpstr>
      <vt:lpstr>    4.2.1 Completing the Survey</vt:lpstr>
      <vt:lpstr>    Corporate Information</vt:lpstr>
      <vt:lpstr>    Completing Questions</vt:lpstr>
      <vt:lpstr>    Survey Help</vt:lpstr>
      <vt:lpstr>        Survey User Guide</vt:lpstr>
      <vt:lpstr>Troubleshooting &amp; Support</vt:lpstr>
      <vt:lpstr>    Error Messages</vt:lpstr>
      <vt:lpstr>    Special Considerations</vt:lpstr>
      <vt:lpstr>    Support</vt:lpstr>
    </vt:vector>
  </TitlesOfParts>
  <LinksUpToDate>false</LinksUpToDate>
  <CharactersWithSpaces>24971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creator/>
  <cp:keywords>XLC, ILC, SDLC, template, project management, user manual</cp:keywords>
  <cp:lastModifiedBy/>
  <cp:revision>1</cp:revision>
  <cp:lastPrinted>2002-11-19T18:54:00Z</cp:lastPrinted>
  <dcterms:created xsi:type="dcterms:W3CDTF">2014-02-22T20:49:00Z</dcterms:created>
  <dcterms:modified xsi:type="dcterms:W3CDTF">2014-02-22T20:49:00Z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0x01010079EBC2BCDFF8F64EA68D7A33D3960467</vt:lpwstr>
  </property>
  <property fmtid="{D5CDD505-2E9C-101B-9397-08002B2CF9AE}" pid="3" name="_NewReviewCycle">
    <vt:lpwstr/>
  </property>
</Properties>
</file>